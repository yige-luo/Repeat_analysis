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9963B8" w14:textId="1CFEC4B1" w:rsidR="00F17014" w:rsidRDefault="00FD6007">
      <w:pPr>
        <w:rPr>
          <w:rFonts w:hint="eastAsia"/>
          <w:i/>
          <w:iCs/>
        </w:rPr>
      </w:pPr>
      <w:r>
        <w:t>Highly</w:t>
      </w:r>
      <w:r w:rsidR="001717D6">
        <w:t xml:space="preserve"> contiguous genome assembly of </w:t>
      </w:r>
      <w:r w:rsidR="001717D6">
        <w:rPr>
          <w:i/>
          <w:iCs/>
        </w:rPr>
        <w:t>Drosophila prolongata</w:t>
      </w:r>
      <w:r w:rsidR="001717D6">
        <w:t xml:space="preserve"> - </w:t>
      </w:r>
      <w:r w:rsidR="001717D6" w:rsidRPr="001717D6">
        <w:t>a model for research on the evolution of sexual dimorphism and male-specific innovations</w:t>
      </w:r>
    </w:p>
    <w:p w14:paraId="0093931E" w14:textId="77777777" w:rsidR="00F17014" w:rsidRDefault="00F17014">
      <w:pPr>
        <w:rPr>
          <w:rFonts w:hint="eastAsia"/>
        </w:rPr>
      </w:pPr>
    </w:p>
    <w:p w14:paraId="387F9062" w14:textId="77777777" w:rsidR="00F17014" w:rsidRDefault="00000000">
      <w:pPr>
        <w:rPr>
          <w:rFonts w:hint="eastAsia"/>
          <w:i/>
          <w:iCs/>
        </w:rPr>
      </w:pPr>
      <w:r>
        <w:t>Introduction</w:t>
      </w:r>
    </w:p>
    <w:p w14:paraId="10D2D912" w14:textId="77777777" w:rsidR="00F17014" w:rsidRDefault="00F17014">
      <w:pPr>
        <w:rPr>
          <w:rFonts w:hint="eastAsia"/>
        </w:rPr>
      </w:pPr>
    </w:p>
    <w:p w14:paraId="03DE41D6" w14:textId="75D928D5" w:rsidR="00F17014" w:rsidRDefault="00000000">
      <w:pPr>
        <w:rPr>
          <w:rFonts w:hint="eastAsia"/>
          <w:i/>
          <w:iCs/>
        </w:rPr>
      </w:pPr>
      <w:r>
        <w:tab/>
      </w:r>
      <w:r>
        <w:rPr>
          <w:i/>
          <w:iCs/>
        </w:rPr>
        <w:t>Drosophila prolongata</w:t>
      </w:r>
      <w:r>
        <w:t xml:space="preserve"> is a member of the </w:t>
      </w:r>
      <w:r>
        <w:rPr>
          <w:i/>
          <w:iCs/>
        </w:rPr>
        <w:t>melanogaster</w:t>
      </w:r>
      <w:r>
        <w:t xml:space="preserve"> species group and </w:t>
      </w:r>
      <w:r>
        <w:rPr>
          <w:i/>
          <w:iCs/>
        </w:rPr>
        <w:t>rhopaloa</w:t>
      </w:r>
      <w:r>
        <w:t xml:space="preserve"> subgroup native to southeast Asia </w:t>
      </w:r>
      <w:bookmarkStart w:id="0" w:name="Mendeley_Bookmark_EA6StgljS6"/>
      <w:bookmarkStart w:id="1" w:name="Mendeley_Bookmark_yOoXuYRV09"/>
      <w:r>
        <w:t>(Singh &amp; Gupta, 1977; Toda, 1991)</w:t>
      </w:r>
      <w:bookmarkEnd w:id="0"/>
      <w:bookmarkEnd w:id="1"/>
      <w:r>
        <w:t xml:space="preserve">.  The species has a suite of recently evolved male-specific morphological traits (Fig. 1), including </w:t>
      </w:r>
      <w:r w:rsidR="00EC3203">
        <w:t xml:space="preserve">increased </w:t>
      </w:r>
      <w:r>
        <w:t xml:space="preserve">relative foreleg size, leg pigmentation, wing pigmentation, reversed </w:t>
      </w:r>
      <w:r w:rsidR="00EC3203">
        <w:t xml:space="preserve">sexual </w:t>
      </w:r>
      <w:r>
        <w:t xml:space="preserve">size dimorphism, and an expanded number of leg chemosensory organs </w:t>
      </w:r>
      <w:bookmarkStart w:id="2" w:name="Mendeley_Bookmark_PsKiN0xPzO"/>
      <w:bookmarkStart w:id="3" w:name="Mendeley_Bookmark_Gm9OXSnRZh"/>
      <w:r>
        <w:t xml:space="preserve">(D. </w:t>
      </w:r>
      <w:proofErr w:type="spellStart"/>
      <w:r>
        <w:t>Luecke</w:t>
      </w:r>
      <w:proofErr w:type="spellEnd"/>
      <w:r>
        <w:t xml:space="preserve"> et al., 2022; D. M. </w:t>
      </w:r>
      <w:proofErr w:type="spellStart"/>
      <w:r>
        <w:t>Luecke</w:t>
      </w:r>
      <w:proofErr w:type="spellEnd"/>
      <w:r>
        <w:t xml:space="preserve"> &amp; Kopp, 2019; Luo et al., 2019)</w:t>
      </w:r>
      <w:bookmarkEnd w:id="2"/>
      <w:bookmarkEnd w:id="3"/>
      <w:r>
        <w:t xml:space="preserve">.  These traits are associated with derived behaviors including male-male grappling and male leg vibration courtship displays, along with divergence in sex-specific cuticular hydrocarbon profiles </w:t>
      </w:r>
      <w:bookmarkStart w:id="4" w:name="Mendeley_Bookmark_XBSQxGWRlw"/>
      <w:bookmarkStart w:id="5" w:name="Mendeley_Bookmark_TQwdkvYEjb"/>
      <w:r>
        <w:t>(Kudo et al., 2017; Luo et al., 2019; Setoguchi et al., 2014)</w:t>
      </w:r>
      <w:bookmarkEnd w:id="4"/>
      <w:bookmarkEnd w:id="5"/>
      <w:r>
        <w:t xml:space="preserve">.  </w:t>
      </w:r>
    </w:p>
    <w:p w14:paraId="00906E5C" w14:textId="67F38393" w:rsidR="00F17014" w:rsidRDefault="00000000">
      <w:pPr>
        <w:rPr>
          <w:rFonts w:hint="eastAsia"/>
          <w:i/>
          <w:iCs/>
        </w:rPr>
      </w:pPr>
      <w:r>
        <w:tab/>
        <w:t>The phylogenetic proximity to the model</w:t>
      </w:r>
      <w:r w:rsidR="00EC3203">
        <w:t xml:space="preserve"> species</w:t>
      </w:r>
      <w:r>
        <w:t xml:space="preserve"> </w:t>
      </w:r>
      <w:r>
        <w:rPr>
          <w:i/>
          <w:iCs/>
        </w:rPr>
        <w:t>D. melanogaster</w:t>
      </w:r>
      <w:r>
        <w:t xml:space="preserve"> and </w:t>
      </w:r>
      <w:r w:rsidR="00EC3203">
        <w:t xml:space="preserve">the </w:t>
      </w:r>
      <w:r>
        <w:t>availab</w:t>
      </w:r>
      <w:r w:rsidR="00EC3203">
        <w:t xml:space="preserve">ility of </w:t>
      </w:r>
      <w:r>
        <w:t xml:space="preserve">genome sequences for </w:t>
      </w:r>
      <w:r w:rsidR="00EC3203">
        <w:t>its</w:t>
      </w:r>
      <w:r>
        <w:t xml:space="preserve"> sister species </w:t>
      </w:r>
      <w:r>
        <w:rPr>
          <w:i/>
          <w:iCs/>
        </w:rPr>
        <w:t>D. rhopaloa</w:t>
      </w:r>
      <w:r>
        <w:t xml:space="preserve"> and </w:t>
      </w:r>
      <w:r>
        <w:rPr>
          <w:i/>
          <w:iCs/>
        </w:rPr>
        <w:t xml:space="preserve">D. </w:t>
      </w:r>
      <w:proofErr w:type="spellStart"/>
      <w:r>
        <w:rPr>
          <w:i/>
          <w:iCs/>
        </w:rPr>
        <w:t>carrolli</w:t>
      </w:r>
      <w:proofErr w:type="spellEnd"/>
      <w:r w:rsidR="00EC3203">
        <w:rPr>
          <w:i/>
          <w:iCs/>
        </w:rPr>
        <w:t xml:space="preserve"> </w:t>
      </w:r>
      <w:bookmarkStart w:id="6" w:name="Mendeley_Bookmark_MbefHccauq"/>
      <w:bookmarkStart w:id="7" w:name="Mendeley_Bookmark_H1iwsFKks7"/>
      <w:r w:rsidR="00EC3203">
        <w:t>(Kim et al., 2021)</w:t>
      </w:r>
      <w:bookmarkEnd w:id="6"/>
      <w:bookmarkEnd w:id="7"/>
      <w:r w:rsidR="00EC3203">
        <w:rPr>
          <w:i/>
          <w:iCs/>
        </w:rPr>
        <w:t xml:space="preserve">, </w:t>
      </w:r>
      <w:r w:rsidR="00EC3203">
        <w:t>which lack these derived traits,</w:t>
      </w:r>
      <w:r>
        <w:t xml:space="preserve"> make</w:t>
      </w:r>
      <w:r w:rsidR="00EC3203">
        <w:t xml:space="preserve"> </w:t>
      </w:r>
      <w:r w:rsidR="00EC3203" w:rsidRPr="00EC3203">
        <w:rPr>
          <w:i/>
          <w:iCs/>
        </w:rPr>
        <w:t>D. prolongata</w:t>
      </w:r>
      <w:r w:rsidR="00EC3203">
        <w:t xml:space="preserve"> </w:t>
      </w:r>
      <w:r>
        <w:t xml:space="preserve">a promising system to study the genetics of </w:t>
      </w:r>
      <w:r w:rsidR="00EC3203">
        <w:t xml:space="preserve">sexually </w:t>
      </w:r>
      <w:r>
        <w:t xml:space="preserve">dimorphic development, physiology, and behavior </w:t>
      </w:r>
      <w:bookmarkStart w:id="8" w:name="Mendeley_Bookmark_h6ya2LbY1x"/>
      <w:bookmarkStart w:id="9" w:name="Mendeley_Bookmark_4VB3Cz9Bvf"/>
      <w:r>
        <w:t>(Barmina &amp; Kopp, 2007)</w:t>
      </w:r>
      <w:bookmarkEnd w:id="8"/>
      <w:bookmarkEnd w:id="9"/>
      <w:r>
        <w:t xml:space="preserve">.  A reference genome assembly and annotation for </w:t>
      </w:r>
      <w:r>
        <w:rPr>
          <w:i/>
          <w:iCs/>
        </w:rPr>
        <w:t>D. prolongata</w:t>
      </w:r>
      <w:r>
        <w:t xml:space="preserve"> will benefit such work.  Presented here is a highly complete and contiguous assembly based on long-read PacBio sequencing and Hi-C scaffolding, along with annotations for both</w:t>
      </w:r>
      <w:r>
        <w:rPr>
          <w:i/>
          <w:iCs/>
        </w:rPr>
        <w:t xml:space="preserve"> D. prolongata</w:t>
      </w:r>
      <w:r>
        <w:t xml:space="preserve"> and</w:t>
      </w:r>
      <w:r>
        <w:rPr>
          <w:i/>
          <w:iCs/>
        </w:rPr>
        <w:t xml:space="preserve"> D. </w:t>
      </w:r>
      <w:proofErr w:type="spellStart"/>
      <w:r>
        <w:rPr>
          <w:i/>
          <w:iCs/>
        </w:rPr>
        <w:t>carrolli</w:t>
      </w:r>
      <w:proofErr w:type="spellEnd"/>
      <w:r>
        <w:rPr>
          <w:i/>
          <w:iCs/>
        </w:rPr>
        <w:t xml:space="preserve"> </w:t>
      </w:r>
      <w:r>
        <w:t xml:space="preserve">using </w:t>
      </w:r>
      <w:r>
        <w:rPr>
          <w:i/>
          <w:iCs/>
        </w:rPr>
        <w:t>D. melanogaster</w:t>
      </w:r>
      <w:r>
        <w:t xml:space="preserve"> sequence homology and gene models based on RNA sequencing evidence and </w:t>
      </w:r>
      <w:r>
        <w:rPr>
          <w:i/>
          <w:iCs/>
        </w:rPr>
        <w:t>ab initio</w:t>
      </w:r>
      <w:r>
        <w:t xml:space="preserve"> predictions.  </w:t>
      </w:r>
    </w:p>
    <w:p w14:paraId="3FE67B11" w14:textId="77777777" w:rsidR="00F17014" w:rsidRDefault="00F17014">
      <w:pPr>
        <w:rPr>
          <w:rFonts w:hint="eastAsia"/>
        </w:rPr>
      </w:pPr>
    </w:p>
    <w:p w14:paraId="080C0523" w14:textId="77777777" w:rsidR="00F17014" w:rsidRDefault="00F17014">
      <w:pPr>
        <w:rPr>
          <w:rFonts w:hint="eastAsia"/>
        </w:rPr>
      </w:pPr>
    </w:p>
    <w:p w14:paraId="502DB301" w14:textId="77777777" w:rsidR="00F17014" w:rsidRDefault="00000000">
      <w:pPr>
        <w:rPr>
          <w:rFonts w:hint="eastAsia"/>
          <w:i/>
          <w:iCs/>
        </w:rPr>
      </w:pPr>
      <w:r>
        <w:t>Materials and Methods</w:t>
      </w:r>
    </w:p>
    <w:p w14:paraId="04391C69" w14:textId="77777777" w:rsidR="00F17014" w:rsidRDefault="00F17014">
      <w:pPr>
        <w:rPr>
          <w:rFonts w:hint="eastAsia"/>
        </w:rPr>
      </w:pPr>
    </w:p>
    <w:p w14:paraId="1E03A2F7" w14:textId="77777777" w:rsidR="00F17014" w:rsidRDefault="00000000">
      <w:pPr>
        <w:rPr>
          <w:rFonts w:hint="eastAsia"/>
          <w:i/>
          <w:iCs/>
        </w:rPr>
      </w:pPr>
      <w:r>
        <w:t>Genome line generation</w:t>
      </w:r>
    </w:p>
    <w:p w14:paraId="0C8FA7C3" w14:textId="0B8F99D0" w:rsidR="00F17014" w:rsidRDefault="00000000">
      <w:pPr>
        <w:rPr>
          <w:rFonts w:hint="eastAsia"/>
          <w:i/>
          <w:iCs/>
        </w:rPr>
      </w:pPr>
      <w:r>
        <w:tab/>
        <w:t xml:space="preserve">The isofemale line </w:t>
      </w:r>
      <w:r w:rsidR="00EC3203">
        <w:t xml:space="preserve">SaPa01 </w:t>
      </w:r>
      <w:r>
        <w:t xml:space="preserve">was collected in </w:t>
      </w:r>
      <w:proofErr w:type="spellStart"/>
      <w:r w:rsidR="007D41DC" w:rsidRPr="007D41DC">
        <w:rPr>
          <w:rFonts w:hint="eastAsia"/>
        </w:rPr>
        <w:t>SaPa</w:t>
      </w:r>
      <w:proofErr w:type="spellEnd"/>
      <w:r w:rsidR="007D41DC" w:rsidRPr="007D41DC">
        <w:rPr>
          <w:rFonts w:hint="eastAsia"/>
        </w:rPr>
        <w:t>, Vietnam</w:t>
      </w:r>
      <w:r w:rsidR="007D41DC">
        <w:t>, on</w:t>
      </w:r>
      <w:r w:rsidR="007D41DC" w:rsidRPr="007D41DC">
        <w:rPr>
          <w:rFonts w:hint="eastAsia"/>
        </w:rPr>
        <w:t xml:space="preserve"> S</w:t>
      </w:r>
      <w:r w:rsidR="007D41DC">
        <w:t>e</w:t>
      </w:r>
      <w:r w:rsidR="007D41DC" w:rsidRPr="007D41DC">
        <w:rPr>
          <w:rFonts w:hint="eastAsia"/>
        </w:rPr>
        <w:t xml:space="preserve">ptember 3, </w:t>
      </w:r>
      <w:proofErr w:type="gramStart"/>
      <w:r w:rsidR="007D41DC" w:rsidRPr="007D41DC">
        <w:rPr>
          <w:rFonts w:hint="eastAsia"/>
        </w:rPr>
        <w:t>2004</w:t>
      </w:r>
      <w:proofErr w:type="gramEnd"/>
      <w:r w:rsidR="007D41DC" w:rsidRPr="007D41DC">
        <w:t xml:space="preserve"> </w:t>
      </w:r>
      <w:r>
        <w:t xml:space="preserve">by Dr. </w:t>
      </w:r>
      <w:proofErr w:type="spellStart"/>
      <w:r>
        <w:t>Hisaki</w:t>
      </w:r>
      <w:proofErr w:type="spellEnd"/>
      <w:r>
        <w:t xml:space="preserve"> </w:t>
      </w:r>
      <w:proofErr w:type="spellStart"/>
      <w:r>
        <w:t>Takamori</w:t>
      </w:r>
      <w:proofErr w:type="spellEnd"/>
      <w:r>
        <w:t>.  Four generations of full sibling matings were carried out to produce the genomic strain SaPa_ori_Rep25-2-1-1 (“</w:t>
      </w:r>
      <w:proofErr w:type="spellStart"/>
      <w:r>
        <w:t>Sapa_PacBio</w:t>
      </w:r>
      <w:proofErr w:type="spellEnd"/>
      <w:r>
        <w:t xml:space="preserve">”).  Fly strains were maintained at room temperature on standard cornmeal food provided by the UC Davis Fly Kitchen with filter paper for environment structure and pupariation substrate.   </w:t>
      </w:r>
    </w:p>
    <w:p w14:paraId="7E23A8FF" w14:textId="77777777" w:rsidR="00F17014" w:rsidRDefault="00F17014">
      <w:pPr>
        <w:rPr>
          <w:rFonts w:hint="eastAsia"/>
        </w:rPr>
      </w:pPr>
    </w:p>
    <w:p w14:paraId="39173194" w14:textId="77777777" w:rsidR="00F17014" w:rsidRDefault="00000000">
      <w:pPr>
        <w:rPr>
          <w:rFonts w:hint="eastAsia"/>
          <w:i/>
          <w:iCs/>
        </w:rPr>
      </w:pPr>
      <w:r>
        <w:t>Tissue collection</w:t>
      </w:r>
    </w:p>
    <w:p w14:paraId="49D5C6D1" w14:textId="5A457657" w:rsidR="00F17014" w:rsidRDefault="00000000">
      <w:pPr>
        <w:rPr>
          <w:rFonts w:hint="eastAsia"/>
          <w:i/>
          <w:iCs/>
        </w:rPr>
      </w:pPr>
      <w:r>
        <w:tab/>
        <w:t>For genome assembly/scaffolding, adult male flies from the genome strain were moved onto plain agar food for at least one day to reduce gut microbe</w:t>
      </w:r>
      <w:r w:rsidR="007D41DC">
        <w:t xml:space="preserve"> abundance</w:t>
      </w:r>
      <w:r>
        <w:t xml:space="preserve">, then collected into 1.5mL tubes and flash-frozen in liquid nitrogen.  50 frozen adult male individuals were sent on dry ice to Dovetail Genomics </w:t>
      </w:r>
      <w:r w:rsidR="007D41DC">
        <w:t>(Cantata Bio LLC)</w:t>
      </w:r>
      <w:r w:rsidR="007D41DC">
        <w:t xml:space="preserve"> </w:t>
      </w:r>
      <w:r>
        <w:t>for DNA extraction, sequencing, and assembly.  For gene expression data used in annotation</w:t>
      </w:r>
      <w:ins w:id="10" w:author="Yige LUO" w:date="2023-05-13T11:05:00Z">
        <w:r w:rsidR="00C238E6">
          <w:t>,</w:t>
        </w:r>
      </w:ins>
      <w:r>
        <w:t xml:space="preserve"> whole forelegs were dissected from carbon dioxide anesthetized males and females of the SaPa01 isofemale line, along with dissected heads from each sex of the genome strain.  </w:t>
      </w:r>
    </w:p>
    <w:p w14:paraId="293927C7" w14:textId="77777777" w:rsidR="00F17014" w:rsidRDefault="00F17014">
      <w:pPr>
        <w:rPr>
          <w:rFonts w:hint="eastAsia"/>
        </w:rPr>
      </w:pPr>
    </w:p>
    <w:p w14:paraId="10B7CDB2" w14:textId="77777777" w:rsidR="00F17014" w:rsidRDefault="00000000">
      <w:pPr>
        <w:rPr>
          <w:rFonts w:hint="eastAsia"/>
          <w:i/>
          <w:iCs/>
        </w:rPr>
      </w:pPr>
      <w:r>
        <w:t xml:space="preserve">Sequencing and assembly </w:t>
      </w:r>
    </w:p>
    <w:p w14:paraId="765AD551" w14:textId="6FA6451C" w:rsidR="00F17014" w:rsidRDefault="00000000">
      <w:pPr>
        <w:rPr>
          <w:rFonts w:hint="eastAsia"/>
          <w:i/>
          <w:iCs/>
        </w:rPr>
      </w:pPr>
      <w:r>
        <w:tab/>
      </w:r>
      <w:r w:rsidR="007D41DC">
        <w:t>G</w:t>
      </w:r>
      <w:r>
        <w:t xml:space="preserve">enomic DNA extraction, sequencing, and assembly were carried out by Dovetail Genomics.  An initial assembly based on 1.2M </w:t>
      </w:r>
      <w:commentRangeStart w:id="11"/>
      <w:r>
        <w:t xml:space="preserve">PacBio reads </w:t>
      </w:r>
      <w:commentRangeEnd w:id="11"/>
      <w:r w:rsidR="007D41DC">
        <w:rPr>
          <w:rStyle w:val="CommentReference"/>
          <w:rFonts w:cs="Mangal"/>
        </w:rPr>
        <w:commentReference w:id="11"/>
      </w:r>
      <w:r>
        <w:t xml:space="preserve">was produced using FALCON </w:t>
      </w:r>
      <w:bookmarkStart w:id="12" w:name="Mendeley_Bookmark_VVgveffyLg"/>
      <w:bookmarkStart w:id="13" w:name="Mendeley_Bookmark_WJotj2OQJM"/>
      <w:r>
        <w:t>(Chin et al., 2016)</w:t>
      </w:r>
      <w:bookmarkEnd w:id="12"/>
      <w:bookmarkEnd w:id="13"/>
      <w:r>
        <w:t xml:space="preserve"> with Arrow polishing.  A second </w:t>
      </w:r>
      <w:proofErr w:type="spellStart"/>
      <w:r>
        <w:t>HiRise</w:t>
      </w:r>
      <w:proofErr w:type="spellEnd"/>
      <w:r>
        <w:t xml:space="preserve"> assembly was generated with additional </w:t>
      </w:r>
      <w:proofErr w:type="spellStart"/>
      <w:r>
        <w:t>HiC</w:t>
      </w:r>
      <w:proofErr w:type="spellEnd"/>
      <w:r>
        <w:t xml:space="preserve"> </w:t>
      </w:r>
      <w:commentRangeStart w:id="14"/>
      <w:r>
        <w:t>sequencing</w:t>
      </w:r>
      <w:commentRangeEnd w:id="14"/>
      <w:r w:rsidR="007D41DC">
        <w:rPr>
          <w:rStyle w:val="CommentReference"/>
          <w:rFonts w:cs="Mangal"/>
        </w:rPr>
        <w:commentReference w:id="14"/>
      </w:r>
      <w:r>
        <w:t xml:space="preserve"> and the </w:t>
      </w:r>
      <w:proofErr w:type="spellStart"/>
      <w:r>
        <w:t>HiRise</w:t>
      </w:r>
      <w:proofErr w:type="spellEnd"/>
      <w:r>
        <w:t xml:space="preserve"> software pipeline.   </w:t>
      </w:r>
    </w:p>
    <w:p w14:paraId="15B67259" w14:textId="77777777" w:rsidR="00F17014" w:rsidRDefault="00000000">
      <w:pPr>
        <w:rPr>
          <w:rFonts w:hint="eastAsia"/>
          <w:i/>
          <w:iCs/>
        </w:rPr>
      </w:pPr>
      <w:r>
        <w:tab/>
        <w:t xml:space="preserve">RNA was extracted using </w:t>
      </w:r>
      <w:proofErr w:type="spellStart"/>
      <w:r>
        <w:t>TRIzol</w:t>
      </w:r>
      <w:proofErr w:type="spellEnd"/>
      <w:r>
        <w:t xml:space="preserve"> (Invitrogen).  For foreleg RNA, multiplexed stranded cDNA sequencing libraries were prepared using the </w:t>
      </w:r>
      <w:proofErr w:type="spellStart"/>
      <w:r>
        <w:t>NEBNext</w:t>
      </w:r>
      <w:proofErr w:type="spellEnd"/>
      <w:r>
        <w:t xml:space="preserve"> Ultra Directional RNA Library Prep Kit for Illumina (New England </w:t>
      </w:r>
      <w:proofErr w:type="spellStart"/>
      <w:r>
        <w:t>BioLabs</w:t>
      </w:r>
      <w:proofErr w:type="spellEnd"/>
      <w:r>
        <w:t xml:space="preserve">) using poly(A) isolation magnetic beads.  Libraries were sequenced on the Illumina HiSeq4000 platform by the UC Davis Genomics Center.  For head RNA, cDNA </w:t>
      </w:r>
      <w:r>
        <w:lastRenderedPageBreak/>
        <w:t xml:space="preserve">sequencing libraries were constructed using the </w:t>
      </w:r>
      <w:proofErr w:type="spellStart"/>
      <w:r>
        <w:t>TruSeq</w:t>
      </w:r>
      <w:proofErr w:type="spellEnd"/>
      <w:r>
        <w:t xml:space="preserve"> Stranded RNA Kit (Illumina) and sequenced on the Illumina HiSeq4000 platform by </w:t>
      </w:r>
      <w:proofErr w:type="spellStart"/>
      <w:r>
        <w:t>Novogene</w:t>
      </w:r>
      <w:proofErr w:type="spellEnd"/>
      <w:r>
        <w:t xml:space="preserve"> (https://www.novogene.com/us-en/). Transcripts were assembled using Trinity 2.4.0 </w:t>
      </w:r>
      <w:bookmarkStart w:id="15" w:name="Mendeley_Bookmark_dO6DhGU6UG"/>
      <w:bookmarkStart w:id="16" w:name="Mendeley_Bookmark_ZvPmLexaM0"/>
      <w:r>
        <w:t>(Haas et al., 2013)</w:t>
      </w:r>
      <w:bookmarkEnd w:id="15"/>
      <w:bookmarkEnd w:id="16"/>
      <w:r>
        <w:t xml:space="preserve"> with default options for stranded data.  </w:t>
      </w:r>
    </w:p>
    <w:p w14:paraId="134D85CB" w14:textId="77777777" w:rsidR="00F17014" w:rsidRDefault="00F17014">
      <w:pPr>
        <w:rPr>
          <w:rFonts w:hint="eastAsia"/>
        </w:rPr>
      </w:pPr>
    </w:p>
    <w:p w14:paraId="20127ED6" w14:textId="77777777" w:rsidR="00F17014" w:rsidRDefault="00000000">
      <w:pPr>
        <w:rPr>
          <w:rFonts w:hint="eastAsia"/>
          <w:i/>
          <w:iCs/>
        </w:rPr>
      </w:pPr>
      <w:r>
        <w:t>Gene prediction and annotation</w:t>
      </w:r>
    </w:p>
    <w:p w14:paraId="0098932A" w14:textId="77777777" w:rsidR="00F17014" w:rsidRDefault="00000000">
      <w:pPr>
        <w:rPr>
          <w:rFonts w:hint="eastAsia"/>
          <w:i/>
          <w:iCs/>
        </w:rPr>
      </w:pPr>
      <w:r>
        <w:tab/>
        <w:t xml:space="preserve">Homology-based annotations were generated using Liftoff 1.5.1 </w:t>
      </w:r>
      <w:bookmarkStart w:id="17" w:name="Mendeley_Bookmark_EvAJ7H9kDx"/>
      <w:bookmarkStart w:id="18" w:name="Mendeley_Bookmark_CFfDkjeK3n"/>
      <w:r>
        <w:t xml:space="preserve">(Shumate &amp; </w:t>
      </w:r>
      <w:proofErr w:type="spellStart"/>
      <w:r>
        <w:t>Salzberg</w:t>
      </w:r>
      <w:proofErr w:type="spellEnd"/>
      <w:r>
        <w:t>, 2021)</w:t>
      </w:r>
      <w:bookmarkEnd w:id="17"/>
      <w:bookmarkEnd w:id="18"/>
      <w:r>
        <w:t xml:space="preserve"> with minimap2 2.17 </w:t>
      </w:r>
      <w:bookmarkStart w:id="19" w:name="Mendeley_Bookmark_iy8WqyTY1v"/>
      <w:bookmarkStart w:id="20" w:name="Mendeley_Bookmark_tQQblwwYSY"/>
      <w:r>
        <w:t>(Li, 2018)</w:t>
      </w:r>
      <w:bookmarkEnd w:id="19"/>
      <w:bookmarkEnd w:id="20"/>
      <w:r>
        <w:t xml:space="preserve"> alignment based on the </w:t>
      </w:r>
      <w:r>
        <w:rPr>
          <w:i/>
          <w:iCs/>
        </w:rPr>
        <w:t>D. melanogaster</w:t>
      </w:r>
      <w:r>
        <w:t xml:space="preserve"> GCF000001215.4 release 6 </w:t>
      </w:r>
      <w:bookmarkStart w:id="21" w:name="Mendeley_Bookmark_He89E2Ueud"/>
      <w:bookmarkStart w:id="22" w:name="Mendeley_Bookmark_HsRauYAsUn"/>
      <w:r>
        <w:t>(Hoskins et al., 2015)</w:t>
      </w:r>
      <w:bookmarkEnd w:id="21"/>
      <w:bookmarkEnd w:id="22"/>
      <w:r>
        <w:t xml:space="preserve">, </w:t>
      </w:r>
      <w:r>
        <w:rPr>
          <w:i/>
          <w:iCs/>
        </w:rPr>
        <w:t>D. elegans</w:t>
      </w:r>
      <w:r>
        <w:t xml:space="preserve"> GCF000224195.1 2.0, and </w:t>
      </w:r>
      <w:r>
        <w:rPr>
          <w:i/>
          <w:iCs/>
        </w:rPr>
        <w:t>D. rhopaloa</w:t>
      </w:r>
      <w:r>
        <w:t xml:space="preserve"> GCF000236305.1 2.0 </w:t>
      </w:r>
      <w:bookmarkStart w:id="23" w:name="Mendeley_Bookmark_g9KV15KFWI"/>
      <w:bookmarkStart w:id="24" w:name="Mendeley_Bookmark_DTeljnDsJD"/>
      <w:r>
        <w:t>(Kim et al., 2021)</w:t>
      </w:r>
      <w:bookmarkEnd w:id="23"/>
      <w:bookmarkEnd w:id="24"/>
      <w:r>
        <w:t xml:space="preserve"> annotations downloaded from FlyBase </w:t>
      </w:r>
      <w:bookmarkStart w:id="25" w:name="Mendeley_Bookmark_EzLyIobpw6"/>
      <w:bookmarkStart w:id="26" w:name="Mendeley_Bookmark_s4jellU5eO"/>
      <w:r>
        <w:t>(</w:t>
      </w:r>
      <w:proofErr w:type="spellStart"/>
      <w:r>
        <w:t>Gramates</w:t>
      </w:r>
      <w:proofErr w:type="spellEnd"/>
      <w:r>
        <w:t xml:space="preserve"> et al., 2022)</w:t>
      </w:r>
      <w:bookmarkEnd w:id="25"/>
      <w:bookmarkEnd w:id="26"/>
      <w:r>
        <w:t xml:space="preserve">.  Liftoff was run with the copies option and percent identity 0.80.  Additional gene models were inferred using MAKER 3.01.02 </w:t>
      </w:r>
      <w:bookmarkStart w:id="27" w:name="Mendeley_Bookmark_5XvyOtrlNt"/>
      <w:bookmarkStart w:id="28" w:name="Mendeley_Bookmark_DE3HkWi5cq"/>
      <w:r>
        <w:t xml:space="preserve">(Holt &amp; </w:t>
      </w:r>
      <w:proofErr w:type="spellStart"/>
      <w:r>
        <w:t>Yandell</w:t>
      </w:r>
      <w:proofErr w:type="spellEnd"/>
      <w:r>
        <w:t>, 2011)</w:t>
      </w:r>
      <w:bookmarkEnd w:id="27"/>
      <w:bookmarkEnd w:id="28"/>
      <w:r>
        <w:t xml:space="preserve"> with BLAST 2.11.0 </w:t>
      </w:r>
      <w:bookmarkStart w:id="29" w:name="Mendeley_Bookmark_RxGtwBeef7"/>
      <w:bookmarkStart w:id="30" w:name="Mendeley_Bookmark_ZiOF1Onv0a"/>
      <w:r>
        <w:t>(Camacho et al., 2009)</w:t>
      </w:r>
      <w:bookmarkEnd w:id="29"/>
      <w:bookmarkEnd w:id="30"/>
      <w:r>
        <w:t xml:space="preserve"> and repeat masker 4.0.7, using EST evidence from the Trinity transcripts assembled based on leg RNA and protein homology evidence based on the combined protein sets from the </w:t>
      </w:r>
      <w:r>
        <w:rPr>
          <w:i/>
          <w:iCs/>
        </w:rPr>
        <w:t>D. melanogaster</w:t>
      </w:r>
      <w:r>
        <w:t xml:space="preserve"> and </w:t>
      </w:r>
      <w:r>
        <w:rPr>
          <w:i/>
          <w:iCs/>
        </w:rPr>
        <w:t>D. elegans</w:t>
      </w:r>
      <w:r>
        <w:t xml:space="preserve"> annotations also used for Liftoff.  The annotations from different sources were then combined using </w:t>
      </w:r>
      <w:proofErr w:type="spellStart"/>
      <w:r>
        <w:t>gffcompare</w:t>
      </w:r>
      <w:proofErr w:type="spellEnd"/>
      <w:r>
        <w:t xml:space="preserve"> 10.4 </w:t>
      </w:r>
      <w:bookmarkStart w:id="31" w:name="Mendeley_Bookmark_woKVEVwXKU"/>
      <w:bookmarkStart w:id="32" w:name="Mendeley_Bookmark_OwSfxoYb5l"/>
      <w:r>
        <w:t>(</w:t>
      </w:r>
      <w:proofErr w:type="spellStart"/>
      <w:r>
        <w:t>Pertea</w:t>
      </w:r>
      <w:proofErr w:type="spellEnd"/>
      <w:r>
        <w:t xml:space="preserve"> &amp; </w:t>
      </w:r>
      <w:proofErr w:type="spellStart"/>
      <w:r>
        <w:t>Pertea</w:t>
      </w:r>
      <w:proofErr w:type="spellEnd"/>
      <w:r>
        <w:t>, 2020)</w:t>
      </w:r>
      <w:bookmarkEnd w:id="31"/>
      <w:bookmarkEnd w:id="32"/>
      <w:r>
        <w:t xml:space="preserve">, </w:t>
      </w:r>
      <w:proofErr w:type="spellStart"/>
      <w:r>
        <w:t>genometools</w:t>
      </w:r>
      <w:proofErr w:type="spellEnd"/>
      <w:r>
        <w:t xml:space="preserve"> 1.5.9 </w:t>
      </w:r>
      <w:bookmarkStart w:id="33" w:name="Mendeley_Bookmark_1JR8nVv1Nr"/>
      <w:bookmarkStart w:id="34" w:name="Mendeley_Bookmark_2LLWIZ85qj"/>
      <w:r>
        <w:t>(</w:t>
      </w:r>
      <w:proofErr w:type="spellStart"/>
      <w:r>
        <w:t>Gremme</w:t>
      </w:r>
      <w:proofErr w:type="spellEnd"/>
      <w:r>
        <w:t xml:space="preserve"> et al., 2013)</w:t>
      </w:r>
      <w:bookmarkEnd w:id="33"/>
      <w:bookmarkEnd w:id="34"/>
      <w:r>
        <w:t xml:space="preserve">, and custom Python scripts available at </w:t>
      </w:r>
      <w:hyperlink r:id="rId9">
        <w:r>
          <w:rPr>
            <w:rStyle w:val="Hyperlink"/>
          </w:rPr>
          <w:t>https://github.com/dluecke/annotation_tools</w:t>
        </w:r>
      </w:hyperlink>
      <w:r>
        <w:t xml:space="preserve">.  </w:t>
      </w:r>
    </w:p>
    <w:p w14:paraId="7852674E" w14:textId="77777777" w:rsidR="00F17014" w:rsidRDefault="00F17014">
      <w:pPr>
        <w:rPr>
          <w:rFonts w:hint="eastAsia"/>
        </w:rPr>
      </w:pPr>
    </w:p>
    <w:p w14:paraId="0C520C42" w14:textId="77777777" w:rsidR="00F17014" w:rsidRDefault="00000000">
      <w:pPr>
        <w:rPr>
          <w:rFonts w:hint="eastAsia"/>
        </w:rPr>
      </w:pPr>
      <w:r>
        <w:t xml:space="preserve">Repeat </w:t>
      </w:r>
      <w:proofErr w:type="gramStart"/>
      <w:r>
        <w:t>analysis</w:t>
      </w:r>
      <w:proofErr w:type="gramEnd"/>
    </w:p>
    <w:p w14:paraId="42ACF4CD" w14:textId="77777777" w:rsidR="00F17014" w:rsidRDefault="00000000">
      <w:pPr>
        <w:rPr>
          <w:rFonts w:hint="eastAsia"/>
        </w:rPr>
      </w:pPr>
      <w:r>
        <w:tab/>
        <w:t xml:space="preserve">Tandem repeats were annotated with Tandem Repeat Finder 4.09.1 </w:t>
      </w:r>
      <w:bookmarkStart w:id="35" w:name="Mendeley_Bookmark_94bmcwQUYd"/>
      <w:bookmarkStart w:id="36" w:name="Mendeley_Bookmark_ufrTg0TMR4"/>
      <w:r>
        <w:t>(Benson, 1999)</w:t>
      </w:r>
      <w:bookmarkEnd w:id="35"/>
      <w:bookmarkEnd w:id="36"/>
      <w:r>
        <w:t xml:space="preserve">. A de novo library of classified repetitive element models was created using </w:t>
      </w:r>
      <w:proofErr w:type="spellStart"/>
      <w:r>
        <w:t>RepeatModeler</w:t>
      </w:r>
      <w:proofErr w:type="spellEnd"/>
      <w:r>
        <w:t xml:space="preserve"> 2.0 </w:t>
      </w:r>
      <w:bookmarkStart w:id="37" w:name="Mendeley_Bookmark_jZku4BN0b8"/>
      <w:bookmarkStart w:id="38" w:name="Mendeley_Bookmark_53PuIX49Bx"/>
      <w:r>
        <w:t>(Flynn et al., 2020)</w:t>
      </w:r>
      <w:bookmarkEnd w:id="37"/>
      <w:bookmarkEnd w:id="38"/>
      <w:r>
        <w:t xml:space="preserve">. Custom R and Bash scripts are available at </w:t>
      </w:r>
      <w:hyperlink r:id="rId10">
        <w:r>
          <w:rPr>
            <w:rStyle w:val="Hyperlink"/>
          </w:rPr>
          <w:t>https://github.com/yige-luo/Repeat_analysis</w:t>
        </w:r>
      </w:hyperlink>
      <w:r>
        <w:t>.</w:t>
      </w:r>
    </w:p>
    <w:p w14:paraId="0038387D" w14:textId="77777777" w:rsidR="00F17014" w:rsidRDefault="00F17014">
      <w:pPr>
        <w:rPr>
          <w:rFonts w:hint="eastAsia"/>
        </w:rPr>
      </w:pPr>
    </w:p>
    <w:p w14:paraId="07DBC8FD" w14:textId="77777777" w:rsidR="00F17014" w:rsidRDefault="00000000">
      <w:pPr>
        <w:rPr>
          <w:rFonts w:hint="eastAsia"/>
          <w:i/>
          <w:iCs/>
        </w:rPr>
      </w:pPr>
      <w:r>
        <w:t>Assembly and annotation evaluation</w:t>
      </w:r>
    </w:p>
    <w:p w14:paraId="15BA4085" w14:textId="1468EEDF" w:rsidR="00F17014" w:rsidRDefault="00000000">
      <w:pPr>
        <w:rPr>
          <w:rFonts w:hint="eastAsia"/>
          <w:i/>
          <w:iCs/>
        </w:rPr>
      </w:pPr>
      <w:r>
        <w:tab/>
        <w:t>Assembly contiguity statistics were provided by Dovetail.  Reference annotations</w:t>
      </w:r>
      <w:r>
        <w:rPr>
          <w:i/>
          <w:iCs/>
        </w:rPr>
        <w:t xml:space="preserve"> D. melanogaster</w:t>
      </w:r>
      <w:r>
        <w:t xml:space="preserve"> GCF_000001215.4 and</w:t>
      </w:r>
      <w:r>
        <w:rPr>
          <w:i/>
          <w:iCs/>
        </w:rPr>
        <w:t xml:space="preserve"> D. rhopaloa</w:t>
      </w:r>
      <w:r>
        <w:t xml:space="preserve"> GCF_018152115.1 were downloaded from the NCBI genomes database.  Assembly completeness was assessed with BUSCO 5.3.2 </w:t>
      </w:r>
      <w:bookmarkStart w:id="39" w:name="Mendeley_Bookmark_2lKHLQNXLk"/>
      <w:bookmarkStart w:id="40" w:name="Mendeley_Bookmark_PeASEtvjNB"/>
      <w:r>
        <w:t>(Manni et al., 2021)</w:t>
      </w:r>
      <w:bookmarkEnd w:id="39"/>
      <w:bookmarkEnd w:id="40"/>
      <w:r>
        <w:t xml:space="preserve"> using the diptera_ocb10 lineage dataset, HMMER 3.1b2, and </w:t>
      </w:r>
      <w:proofErr w:type="spellStart"/>
      <w:r>
        <w:t>Mmseqs</w:t>
      </w:r>
      <w:proofErr w:type="spellEnd"/>
      <w:r>
        <w:t xml:space="preserve"> 5.34c21f2.  Whole genome alignment between </w:t>
      </w:r>
      <w:r>
        <w:rPr>
          <w:i/>
          <w:iCs/>
        </w:rPr>
        <w:t>D. prolongata</w:t>
      </w:r>
      <w:r>
        <w:t xml:space="preserve"> and </w:t>
      </w:r>
      <w:r>
        <w:rPr>
          <w:i/>
          <w:iCs/>
        </w:rPr>
        <w:t>D. rhopaloa</w:t>
      </w:r>
      <w:r>
        <w:t xml:space="preserve"> assemblies was performed with </w:t>
      </w:r>
      <w:proofErr w:type="spellStart"/>
      <w:r>
        <w:t>MUMmer</w:t>
      </w:r>
      <w:proofErr w:type="spellEnd"/>
      <w:r>
        <w:t xml:space="preserve"> 4.0.0 </w:t>
      </w:r>
      <w:bookmarkStart w:id="41" w:name="Mendeley_Bookmark_VGlBnEPnMP"/>
      <w:bookmarkStart w:id="42" w:name="Mendeley_Bookmark_03oHxpfpgs"/>
      <w:r>
        <w:t>(</w:t>
      </w:r>
      <w:proofErr w:type="spellStart"/>
      <w:r>
        <w:t>Marçais</w:t>
      </w:r>
      <w:proofErr w:type="spellEnd"/>
      <w:r>
        <w:t xml:space="preserve"> et al., 2018)</w:t>
      </w:r>
      <w:bookmarkEnd w:id="41"/>
      <w:bookmarkEnd w:id="42"/>
      <w:r>
        <w:t xml:space="preserve"> using </w:t>
      </w:r>
      <w:proofErr w:type="spellStart"/>
      <w:r>
        <w:t>nucmer</w:t>
      </w:r>
      <w:proofErr w:type="spellEnd"/>
      <w:r>
        <w:t xml:space="preserve"> alignment with </w:t>
      </w:r>
      <w:ins w:id="43" w:author="Yige LUO" w:date="2023-05-13T11:05:00Z">
        <w:r w:rsidR="00C238E6">
          <w:t xml:space="preserve">a </w:t>
        </w:r>
      </w:ins>
      <w:r>
        <w:t>minimum exact match 1000bp for alignment with</w:t>
      </w:r>
      <w:r>
        <w:rPr>
          <w:i/>
          <w:iCs/>
        </w:rPr>
        <w:t xml:space="preserve"> D. rhopaloa</w:t>
      </w:r>
      <w:r>
        <w:t xml:space="preserve"> and 500bp for</w:t>
      </w:r>
      <w:r>
        <w:rPr>
          <w:i/>
          <w:iCs/>
        </w:rPr>
        <w:t xml:space="preserve"> D. melanogaster</w:t>
      </w:r>
      <w:r>
        <w:t xml:space="preserve"> alignment,</w:t>
      </w:r>
      <w:r>
        <w:rPr>
          <w:i/>
          <w:iCs/>
        </w:rPr>
        <w:t xml:space="preserve"> </w:t>
      </w:r>
      <w:r>
        <w:t xml:space="preserve">and </w:t>
      </w:r>
      <w:proofErr w:type="spellStart"/>
      <w:r>
        <w:t>mummerplot</w:t>
      </w:r>
      <w:proofErr w:type="spellEnd"/>
      <w:r>
        <w:t xml:space="preserve"> for visualization.  Annotation statistics were found with </w:t>
      </w:r>
      <w:proofErr w:type="spellStart"/>
      <w:r>
        <w:t>genometools</w:t>
      </w:r>
      <w:proofErr w:type="spellEnd"/>
      <w:r>
        <w:t xml:space="preserve"> 1.5.9 </w:t>
      </w:r>
      <w:bookmarkStart w:id="44" w:name="Mendeley_Bookmark_OIjgTJo2Af"/>
      <w:bookmarkStart w:id="45" w:name="Mendeley_Bookmark_MQP4KKva3H"/>
      <w:r>
        <w:t>(</w:t>
      </w:r>
      <w:proofErr w:type="spellStart"/>
      <w:r>
        <w:t>Gremme</w:t>
      </w:r>
      <w:proofErr w:type="spellEnd"/>
      <w:r>
        <w:t xml:space="preserve"> et al., 2013)</w:t>
      </w:r>
      <w:bookmarkEnd w:id="44"/>
      <w:bookmarkEnd w:id="45"/>
      <w:r>
        <w:t xml:space="preserve">.  Transcripts were extracted from annotations using </w:t>
      </w:r>
      <w:proofErr w:type="spellStart"/>
      <w:r>
        <w:t>gffread</w:t>
      </w:r>
      <w:proofErr w:type="spellEnd"/>
      <w:r>
        <w:t xml:space="preserve"> 0.9.12 </w:t>
      </w:r>
      <w:bookmarkStart w:id="46" w:name="Mendeley_Bookmark_avJVD3trUw"/>
      <w:bookmarkStart w:id="47" w:name="Mendeley_Bookmark_WgwaRJ0zbA"/>
      <w:r>
        <w:t>(</w:t>
      </w:r>
      <w:proofErr w:type="spellStart"/>
      <w:r>
        <w:t>Pertea</w:t>
      </w:r>
      <w:proofErr w:type="spellEnd"/>
      <w:r>
        <w:t xml:space="preserve"> &amp; </w:t>
      </w:r>
      <w:proofErr w:type="spellStart"/>
      <w:r>
        <w:t>Pertea</w:t>
      </w:r>
      <w:proofErr w:type="spellEnd"/>
      <w:r>
        <w:t>, 2020)</w:t>
      </w:r>
      <w:bookmarkEnd w:id="46"/>
      <w:bookmarkEnd w:id="47"/>
      <w:r>
        <w:t xml:space="preserve">, and transcript completeness </w:t>
      </w:r>
      <w:del w:id="48" w:author="Yige LUO" w:date="2023-05-13T11:06:00Z">
        <w:r w:rsidDel="00C238E6">
          <w:delText xml:space="preserve">was </w:delText>
        </w:r>
      </w:del>
      <w:r w:rsidR="007D41DC">
        <w:t>was</w:t>
      </w:r>
      <w:ins w:id="49" w:author="Yige LUO" w:date="2023-05-13T11:06:00Z">
        <w:r w:rsidR="00C238E6">
          <w:t xml:space="preserve"> </w:t>
        </w:r>
      </w:ins>
      <w:r>
        <w:t xml:space="preserve">assessed using the transcriptome mode of BUSCO.  </w:t>
      </w:r>
    </w:p>
    <w:p w14:paraId="2549EF6C" w14:textId="77777777" w:rsidR="00F17014" w:rsidRDefault="00F17014">
      <w:pPr>
        <w:rPr>
          <w:rFonts w:hint="eastAsia"/>
        </w:rPr>
      </w:pPr>
    </w:p>
    <w:p w14:paraId="2072C6E9" w14:textId="77777777" w:rsidR="00F17014" w:rsidRDefault="00F17014">
      <w:pPr>
        <w:rPr>
          <w:rFonts w:hint="eastAsia"/>
        </w:rPr>
      </w:pPr>
    </w:p>
    <w:p w14:paraId="6E458B1B" w14:textId="77777777" w:rsidR="00F17014" w:rsidRDefault="00000000">
      <w:pPr>
        <w:rPr>
          <w:rFonts w:hint="eastAsia"/>
          <w:i/>
          <w:iCs/>
        </w:rPr>
      </w:pPr>
      <w:r>
        <w:t>Results and discussion</w:t>
      </w:r>
    </w:p>
    <w:p w14:paraId="7CF684AD" w14:textId="77777777" w:rsidR="00F17014" w:rsidRDefault="00F17014">
      <w:pPr>
        <w:rPr>
          <w:rFonts w:hint="eastAsia"/>
        </w:rPr>
      </w:pPr>
    </w:p>
    <w:p w14:paraId="184CDECE" w14:textId="77777777" w:rsidR="00F17014" w:rsidRDefault="00000000">
      <w:pPr>
        <w:rPr>
          <w:rFonts w:hint="eastAsia"/>
          <w:i/>
          <w:iCs/>
        </w:rPr>
      </w:pPr>
      <w:r>
        <w:t>Assembly contiguity</w:t>
      </w:r>
    </w:p>
    <w:p w14:paraId="580C4559" w14:textId="6723EB32" w:rsidR="00F17014" w:rsidRDefault="00000000">
      <w:pPr>
        <w:rPr>
          <w:rFonts w:hint="eastAsia"/>
        </w:rPr>
      </w:pPr>
      <w:r>
        <w:tab/>
        <w:t xml:space="preserve">The Dovetail </w:t>
      </w:r>
      <w:proofErr w:type="spellStart"/>
      <w:r>
        <w:t>HiRise</w:t>
      </w:r>
      <w:proofErr w:type="spellEnd"/>
      <w:r>
        <w:t xml:space="preserve"> assembly scaffolding method (Fig 2) produced an assembly for </w:t>
      </w:r>
      <w:r>
        <w:rPr>
          <w:i/>
          <w:iCs/>
        </w:rPr>
        <w:t xml:space="preserve">D. prolongata </w:t>
      </w:r>
      <w:r>
        <w:t xml:space="preserve">with higher contiguity than the existing </w:t>
      </w:r>
      <w:r>
        <w:rPr>
          <w:i/>
          <w:iCs/>
        </w:rPr>
        <w:t>D. rhopaloa</w:t>
      </w:r>
      <w:r>
        <w:t xml:space="preserve"> assembly, approaching the contiguity of the latest </w:t>
      </w:r>
      <w:r>
        <w:rPr>
          <w:i/>
          <w:iCs/>
        </w:rPr>
        <w:t>D. melanogaster</w:t>
      </w:r>
      <w:r>
        <w:t xml:space="preserve"> reference (Table 1) as measured by N50 or </w:t>
      </w:r>
      <w:commentRangeStart w:id="50"/>
      <w:r>
        <w:t>N90</w:t>
      </w:r>
      <w:commentRangeEnd w:id="50"/>
      <w:r w:rsidR="00D43FF7">
        <w:rPr>
          <w:rStyle w:val="CommentReference"/>
          <w:rFonts w:cs="Mangal"/>
        </w:rPr>
        <w:commentReference w:id="50"/>
      </w:r>
      <w:r>
        <w:t xml:space="preserve">.  Whole genome alignments between the </w:t>
      </w:r>
      <w:r>
        <w:rPr>
          <w:i/>
          <w:iCs/>
        </w:rPr>
        <w:t>D. prolongata</w:t>
      </w:r>
      <w:r>
        <w:t xml:space="preserve"> assembly and </w:t>
      </w:r>
      <w:r>
        <w:rPr>
          <w:i/>
          <w:iCs/>
        </w:rPr>
        <w:t>D. rhopaloa</w:t>
      </w:r>
      <w:r>
        <w:t xml:space="preserve"> and</w:t>
      </w:r>
      <w:r>
        <w:rPr>
          <w:i/>
          <w:iCs/>
        </w:rPr>
        <w:t xml:space="preserve"> D. melanogaster </w:t>
      </w:r>
      <w:r>
        <w:t>reference</w:t>
      </w:r>
      <w:r w:rsidR="00D43FF7">
        <w:t xml:space="preserve"> genomes</w:t>
      </w:r>
      <w:r>
        <w:t xml:space="preserve"> (Fig </w:t>
      </w:r>
      <w:commentRangeStart w:id="51"/>
      <w:r>
        <w:t>3a</w:t>
      </w:r>
      <w:commentRangeEnd w:id="51"/>
      <w:r w:rsidR="00D43FF7">
        <w:rPr>
          <w:rStyle w:val="CommentReference"/>
          <w:rFonts w:cs="Mangal"/>
        </w:rPr>
        <w:commentReference w:id="51"/>
      </w:r>
      <w:r>
        <w:t xml:space="preserve">) </w:t>
      </w:r>
      <w:del w:id="52" w:author="Yige LUO" w:date="2023-05-13T11:06:00Z">
        <w:r w:rsidDel="00C238E6">
          <w:delText xml:space="preserve">shows </w:delText>
        </w:r>
      </w:del>
      <w:ins w:id="53" w:author="Yige LUO" w:date="2023-05-13T11:06:00Z">
        <w:r w:rsidR="00C238E6">
          <w:t xml:space="preserve">show </w:t>
        </w:r>
      </w:ins>
      <w:r>
        <w:t>long stretches of high identity with</w:t>
      </w:r>
      <w:r>
        <w:rPr>
          <w:i/>
          <w:iCs/>
        </w:rPr>
        <w:t xml:space="preserve"> D. rhopaloa </w:t>
      </w:r>
      <w:r>
        <w:t xml:space="preserve">spanning nearly all large scaffolds.  </w:t>
      </w:r>
    </w:p>
    <w:p w14:paraId="69CD503B" w14:textId="77777777" w:rsidR="00F17014" w:rsidRDefault="00F17014">
      <w:pPr>
        <w:rPr>
          <w:rFonts w:hint="eastAsia"/>
        </w:rPr>
      </w:pPr>
    </w:p>
    <w:tbl>
      <w:tblPr>
        <w:tblW w:w="8621" w:type="dxa"/>
        <w:tblLayout w:type="fixed"/>
        <w:tblCellMar>
          <w:left w:w="0" w:type="dxa"/>
          <w:right w:w="0" w:type="dxa"/>
        </w:tblCellMar>
        <w:tblLook w:val="04A0" w:firstRow="1" w:lastRow="0" w:firstColumn="1" w:lastColumn="0" w:noHBand="0" w:noVBand="1"/>
      </w:tblPr>
      <w:tblGrid>
        <w:gridCol w:w="3248"/>
        <w:gridCol w:w="1341"/>
        <w:gridCol w:w="1341"/>
        <w:gridCol w:w="1341"/>
        <w:gridCol w:w="1350"/>
      </w:tblGrid>
      <w:tr w:rsidR="00F17014" w14:paraId="586B7CE2" w14:textId="77777777">
        <w:tc>
          <w:tcPr>
            <w:tcW w:w="3248" w:type="dxa"/>
            <w:vAlign w:val="center"/>
          </w:tcPr>
          <w:p w14:paraId="048BCCAA" w14:textId="77777777" w:rsidR="00F17014" w:rsidRDefault="00000000">
            <w:pPr>
              <w:pStyle w:val="TableContents"/>
              <w:rPr>
                <w:rFonts w:hint="eastAsia"/>
                <w:b/>
                <w:bCs/>
              </w:rPr>
            </w:pPr>
            <w:r>
              <w:rPr>
                <w:b/>
                <w:bCs/>
              </w:rPr>
              <w:t>Assembly</w:t>
            </w:r>
          </w:p>
        </w:tc>
        <w:tc>
          <w:tcPr>
            <w:tcW w:w="1341" w:type="dxa"/>
            <w:vAlign w:val="center"/>
          </w:tcPr>
          <w:p w14:paraId="02375873" w14:textId="77777777" w:rsidR="00F17014" w:rsidRDefault="00000000">
            <w:pPr>
              <w:pStyle w:val="TableContents"/>
              <w:jc w:val="right"/>
              <w:rPr>
                <w:rFonts w:hint="eastAsia"/>
                <w:i/>
                <w:iCs/>
              </w:rPr>
            </w:pPr>
            <w:r>
              <w:rPr>
                <w:i/>
                <w:iCs/>
              </w:rPr>
              <w:t>prolongata</w:t>
            </w:r>
          </w:p>
        </w:tc>
        <w:tc>
          <w:tcPr>
            <w:tcW w:w="1341" w:type="dxa"/>
            <w:vAlign w:val="center"/>
          </w:tcPr>
          <w:p w14:paraId="2048DA38" w14:textId="77777777" w:rsidR="00F17014" w:rsidRDefault="00000000">
            <w:pPr>
              <w:pStyle w:val="TableContents"/>
              <w:jc w:val="right"/>
              <w:rPr>
                <w:rFonts w:hint="eastAsia"/>
                <w:i/>
                <w:iCs/>
              </w:rPr>
            </w:pPr>
            <w:proofErr w:type="spellStart"/>
            <w:r>
              <w:rPr>
                <w:i/>
                <w:iCs/>
              </w:rPr>
              <w:t>carrolli</w:t>
            </w:r>
            <w:proofErr w:type="spellEnd"/>
          </w:p>
        </w:tc>
        <w:tc>
          <w:tcPr>
            <w:tcW w:w="1341" w:type="dxa"/>
            <w:vAlign w:val="center"/>
          </w:tcPr>
          <w:p w14:paraId="25E850CB" w14:textId="77777777" w:rsidR="00F17014" w:rsidRDefault="00000000">
            <w:pPr>
              <w:pStyle w:val="TableContents"/>
              <w:jc w:val="right"/>
              <w:rPr>
                <w:rFonts w:hint="eastAsia"/>
                <w:i/>
                <w:iCs/>
              </w:rPr>
            </w:pPr>
            <w:r>
              <w:rPr>
                <w:i/>
                <w:iCs/>
              </w:rPr>
              <w:t>rhopaloa</w:t>
            </w:r>
          </w:p>
        </w:tc>
        <w:tc>
          <w:tcPr>
            <w:tcW w:w="1350" w:type="dxa"/>
            <w:vAlign w:val="center"/>
          </w:tcPr>
          <w:p w14:paraId="5C7039EF" w14:textId="77777777" w:rsidR="00F17014" w:rsidRDefault="00000000">
            <w:pPr>
              <w:pStyle w:val="TableContents"/>
              <w:jc w:val="right"/>
              <w:rPr>
                <w:rFonts w:hint="eastAsia"/>
                <w:i/>
                <w:iCs/>
              </w:rPr>
            </w:pPr>
            <w:r>
              <w:rPr>
                <w:i/>
                <w:iCs/>
              </w:rPr>
              <w:t>melanogaster</w:t>
            </w:r>
          </w:p>
        </w:tc>
      </w:tr>
      <w:tr w:rsidR="00F17014" w14:paraId="38F83C16" w14:textId="77777777">
        <w:tc>
          <w:tcPr>
            <w:tcW w:w="3248" w:type="dxa"/>
            <w:vAlign w:val="center"/>
          </w:tcPr>
          <w:p w14:paraId="2EA2DBFE" w14:textId="77777777" w:rsidR="00F17014" w:rsidRDefault="00000000">
            <w:pPr>
              <w:pStyle w:val="TableContents"/>
              <w:rPr>
                <w:rFonts w:hint="eastAsia"/>
                <w:b/>
                <w:bCs/>
              </w:rPr>
            </w:pPr>
            <w:r>
              <w:rPr>
                <w:b/>
                <w:bCs/>
              </w:rPr>
              <w:t>Total length (bp)</w:t>
            </w:r>
          </w:p>
        </w:tc>
        <w:tc>
          <w:tcPr>
            <w:tcW w:w="1341" w:type="dxa"/>
            <w:vAlign w:val="center"/>
          </w:tcPr>
          <w:p w14:paraId="38DE7CB6" w14:textId="77777777" w:rsidR="00F17014" w:rsidRDefault="00000000">
            <w:pPr>
              <w:pStyle w:val="TableContents"/>
              <w:jc w:val="right"/>
              <w:rPr>
                <w:rFonts w:hint="eastAsia"/>
              </w:rPr>
            </w:pPr>
            <w:r>
              <w:t>223340102</w:t>
            </w:r>
          </w:p>
        </w:tc>
        <w:tc>
          <w:tcPr>
            <w:tcW w:w="1341" w:type="dxa"/>
            <w:vAlign w:val="center"/>
          </w:tcPr>
          <w:p w14:paraId="4A631900" w14:textId="77777777" w:rsidR="00F17014" w:rsidRDefault="00000000">
            <w:pPr>
              <w:pStyle w:val="TableContents"/>
              <w:jc w:val="right"/>
              <w:rPr>
                <w:rFonts w:hint="eastAsia"/>
              </w:rPr>
            </w:pPr>
            <w:r>
              <w:t xml:space="preserve">231219246 </w:t>
            </w:r>
          </w:p>
        </w:tc>
        <w:tc>
          <w:tcPr>
            <w:tcW w:w="1341" w:type="dxa"/>
            <w:vAlign w:val="center"/>
          </w:tcPr>
          <w:p w14:paraId="56C2E865" w14:textId="77777777" w:rsidR="00F17014" w:rsidRDefault="00000000">
            <w:pPr>
              <w:pStyle w:val="TableContents"/>
              <w:jc w:val="right"/>
              <w:rPr>
                <w:rFonts w:hint="eastAsia"/>
              </w:rPr>
            </w:pPr>
            <w:r>
              <w:t>193508231</w:t>
            </w:r>
          </w:p>
        </w:tc>
        <w:tc>
          <w:tcPr>
            <w:tcW w:w="1350" w:type="dxa"/>
            <w:vAlign w:val="center"/>
          </w:tcPr>
          <w:p w14:paraId="0E5A4AE7" w14:textId="77777777" w:rsidR="00F17014" w:rsidRDefault="00000000">
            <w:pPr>
              <w:pStyle w:val="TableContents"/>
              <w:jc w:val="right"/>
              <w:rPr>
                <w:rFonts w:hint="eastAsia"/>
              </w:rPr>
            </w:pPr>
            <w:r>
              <w:t>143726002</w:t>
            </w:r>
          </w:p>
        </w:tc>
      </w:tr>
      <w:tr w:rsidR="00F17014" w14:paraId="5AB50EE5" w14:textId="77777777">
        <w:tc>
          <w:tcPr>
            <w:tcW w:w="3248" w:type="dxa"/>
            <w:vAlign w:val="center"/>
          </w:tcPr>
          <w:p w14:paraId="2625EC5D" w14:textId="77777777" w:rsidR="00F17014" w:rsidRDefault="00000000">
            <w:pPr>
              <w:pStyle w:val="TableContents"/>
              <w:rPr>
                <w:rFonts w:hint="eastAsia"/>
                <w:b/>
                <w:bCs/>
              </w:rPr>
            </w:pPr>
            <w:r>
              <w:rPr>
                <w:b/>
                <w:bCs/>
              </w:rPr>
              <w:t>Scaffolds</w:t>
            </w:r>
          </w:p>
        </w:tc>
        <w:tc>
          <w:tcPr>
            <w:tcW w:w="1341" w:type="dxa"/>
            <w:vAlign w:val="center"/>
          </w:tcPr>
          <w:p w14:paraId="17E9737F" w14:textId="77777777" w:rsidR="00F17014" w:rsidRDefault="00000000">
            <w:pPr>
              <w:pStyle w:val="TableContents"/>
              <w:jc w:val="right"/>
              <w:rPr>
                <w:rFonts w:hint="eastAsia"/>
              </w:rPr>
            </w:pPr>
            <w:r>
              <w:t>414</w:t>
            </w:r>
          </w:p>
        </w:tc>
        <w:tc>
          <w:tcPr>
            <w:tcW w:w="1341" w:type="dxa"/>
            <w:vAlign w:val="center"/>
          </w:tcPr>
          <w:p w14:paraId="72007C17" w14:textId="77777777" w:rsidR="00F17014" w:rsidRDefault="00000000">
            <w:pPr>
              <w:pStyle w:val="TableContents"/>
              <w:jc w:val="right"/>
              <w:rPr>
                <w:rFonts w:hint="eastAsia"/>
              </w:rPr>
            </w:pPr>
            <w:r>
              <w:t>338</w:t>
            </w:r>
          </w:p>
        </w:tc>
        <w:tc>
          <w:tcPr>
            <w:tcW w:w="1341" w:type="dxa"/>
            <w:vAlign w:val="center"/>
          </w:tcPr>
          <w:p w14:paraId="17A57DF6" w14:textId="77777777" w:rsidR="00F17014" w:rsidRDefault="00000000">
            <w:pPr>
              <w:pStyle w:val="TableContents"/>
              <w:jc w:val="right"/>
              <w:rPr>
                <w:rFonts w:hint="eastAsia"/>
              </w:rPr>
            </w:pPr>
            <w:r>
              <w:t>228</w:t>
            </w:r>
          </w:p>
        </w:tc>
        <w:tc>
          <w:tcPr>
            <w:tcW w:w="1350" w:type="dxa"/>
            <w:vAlign w:val="center"/>
          </w:tcPr>
          <w:p w14:paraId="42DE06BB" w14:textId="77777777" w:rsidR="00F17014" w:rsidRDefault="00000000">
            <w:pPr>
              <w:pStyle w:val="TableContents"/>
              <w:jc w:val="right"/>
              <w:rPr>
                <w:rFonts w:hint="eastAsia"/>
              </w:rPr>
            </w:pPr>
            <w:r>
              <w:t>1870</w:t>
            </w:r>
          </w:p>
        </w:tc>
      </w:tr>
      <w:tr w:rsidR="00F17014" w14:paraId="48C782E6" w14:textId="77777777">
        <w:tc>
          <w:tcPr>
            <w:tcW w:w="3248" w:type="dxa"/>
            <w:vAlign w:val="center"/>
          </w:tcPr>
          <w:p w14:paraId="6F0954A9" w14:textId="77777777" w:rsidR="00F17014" w:rsidRDefault="00000000">
            <w:pPr>
              <w:pStyle w:val="TableContents"/>
              <w:rPr>
                <w:rFonts w:hint="eastAsia"/>
                <w:b/>
                <w:bCs/>
              </w:rPr>
            </w:pPr>
            <w:r>
              <w:rPr>
                <w:b/>
                <w:bCs/>
              </w:rPr>
              <w:t>N50 (bp)</w:t>
            </w:r>
          </w:p>
        </w:tc>
        <w:tc>
          <w:tcPr>
            <w:tcW w:w="1341" w:type="dxa"/>
            <w:vAlign w:val="center"/>
          </w:tcPr>
          <w:p w14:paraId="5401BFB2" w14:textId="77777777" w:rsidR="00F17014" w:rsidRDefault="00000000">
            <w:pPr>
              <w:pStyle w:val="TableContents"/>
              <w:jc w:val="right"/>
              <w:rPr>
                <w:rFonts w:hint="eastAsia"/>
              </w:rPr>
            </w:pPr>
            <w:r>
              <w:t>22190000</w:t>
            </w:r>
          </w:p>
        </w:tc>
        <w:tc>
          <w:tcPr>
            <w:tcW w:w="1341" w:type="dxa"/>
            <w:vAlign w:val="center"/>
          </w:tcPr>
          <w:p w14:paraId="6223E382" w14:textId="77777777" w:rsidR="00F17014" w:rsidRDefault="00000000">
            <w:pPr>
              <w:pStyle w:val="TableContents"/>
              <w:jc w:val="right"/>
              <w:rPr>
                <w:rFonts w:hint="eastAsia"/>
              </w:rPr>
            </w:pPr>
            <w:r>
              <w:t>14004682</w:t>
            </w:r>
          </w:p>
        </w:tc>
        <w:tc>
          <w:tcPr>
            <w:tcW w:w="1341" w:type="dxa"/>
            <w:vAlign w:val="center"/>
          </w:tcPr>
          <w:p w14:paraId="15DBD5E2" w14:textId="77777777" w:rsidR="00F17014" w:rsidRDefault="00000000">
            <w:pPr>
              <w:pStyle w:val="TableContents"/>
              <w:jc w:val="right"/>
              <w:rPr>
                <w:rFonts w:hint="eastAsia"/>
              </w:rPr>
            </w:pPr>
            <w:r>
              <w:t>15806012</w:t>
            </w:r>
          </w:p>
        </w:tc>
        <w:tc>
          <w:tcPr>
            <w:tcW w:w="1350" w:type="dxa"/>
            <w:vAlign w:val="center"/>
          </w:tcPr>
          <w:p w14:paraId="2DA908E8" w14:textId="77777777" w:rsidR="00F17014" w:rsidRDefault="00000000">
            <w:pPr>
              <w:pStyle w:val="TableContents"/>
              <w:jc w:val="right"/>
              <w:rPr>
                <w:rFonts w:hint="eastAsia"/>
              </w:rPr>
            </w:pPr>
            <w:r>
              <w:t>25286936</w:t>
            </w:r>
          </w:p>
        </w:tc>
      </w:tr>
      <w:tr w:rsidR="00F17014" w14:paraId="082D7487" w14:textId="77777777">
        <w:tc>
          <w:tcPr>
            <w:tcW w:w="3248" w:type="dxa"/>
            <w:vAlign w:val="center"/>
          </w:tcPr>
          <w:p w14:paraId="28F58A7F" w14:textId="77777777" w:rsidR="00F17014" w:rsidRDefault="00000000">
            <w:pPr>
              <w:pStyle w:val="TableContents"/>
              <w:rPr>
                <w:rFonts w:hint="eastAsia"/>
                <w:b/>
                <w:bCs/>
              </w:rPr>
            </w:pPr>
            <w:r>
              <w:rPr>
                <w:b/>
                <w:bCs/>
              </w:rPr>
              <w:lastRenderedPageBreak/>
              <w:t>L50</w:t>
            </w:r>
          </w:p>
        </w:tc>
        <w:tc>
          <w:tcPr>
            <w:tcW w:w="1341" w:type="dxa"/>
            <w:vAlign w:val="center"/>
          </w:tcPr>
          <w:p w14:paraId="6ECEF4EA" w14:textId="77777777" w:rsidR="00F17014" w:rsidRDefault="00000000">
            <w:pPr>
              <w:pStyle w:val="TableContents"/>
              <w:jc w:val="right"/>
              <w:rPr>
                <w:rFonts w:hint="eastAsia"/>
              </w:rPr>
            </w:pPr>
            <w:r>
              <w:t>4</w:t>
            </w:r>
          </w:p>
        </w:tc>
        <w:tc>
          <w:tcPr>
            <w:tcW w:w="1341" w:type="dxa"/>
            <w:vAlign w:val="center"/>
          </w:tcPr>
          <w:p w14:paraId="1496997D" w14:textId="77777777" w:rsidR="00F17014" w:rsidRDefault="00000000">
            <w:pPr>
              <w:pStyle w:val="TableContents"/>
              <w:jc w:val="right"/>
              <w:rPr>
                <w:rFonts w:hint="eastAsia"/>
              </w:rPr>
            </w:pPr>
            <w:r>
              <w:t>5</w:t>
            </w:r>
          </w:p>
        </w:tc>
        <w:tc>
          <w:tcPr>
            <w:tcW w:w="1341" w:type="dxa"/>
            <w:vAlign w:val="center"/>
          </w:tcPr>
          <w:p w14:paraId="708B1A36" w14:textId="77777777" w:rsidR="00F17014" w:rsidRDefault="00000000">
            <w:pPr>
              <w:pStyle w:val="TableContents"/>
              <w:jc w:val="right"/>
              <w:rPr>
                <w:rFonts w:hint="eastAsia"/>
              </w:rPr>
            </w:pPr>
            <w:r>
              <w:t>5</w:t>
            </w:r>
          </w:p>
        </w:tc>
        <w:tc>
          <w:tcPr>
            <w:tcW w:w="1350" w:type="dxa"/>
            <w:vAlign w:val="center"/>
          </w:tcPr>
          <w:p w14:paraId="2379869A" w14:textId="77777777" w:rsidR="00F17014" w:rsidRDefault="00000000">
            <w:pPr>
              <w:pStyle w:val="TableContents"/>
              <w:jc w:val="right"/>
              <w:rPr>
                <w:rFonts w:hint="eastAsia"/>
              </w:rPr>
            </w:pPr>
            <w:r>
              <w:t>3</w:t>
            </w:r>
          </w:p>
        </w:tc>
      </w:tr>
      <w:tr w:rsidR="00F17014" w14:paraId="33CE3DF1" w14:textId="77777777">
        <w:tc>
          <w:tcPr>
            <w:tcW w:w="3248" w:type="dxa"/>
            <w:vAlign w:val="center"/>
          </w:tcPr>
          <w:p w14:paraId="52DC0375" w14:textId="77777777" w:rsidR="00F17014" w:rsidRDefault="00000000">
            <w:pPr>
              <w:pStyle w:val="TableContents"/>
              <w:rPr>
                <w:rFonts w:hint="eastAsia"/>
                <w:b/>
                <w:bCs/>
              </w:rPr>
            </w:pPr>
            <w:r>
              <w:rPr>
                <w:b/>
                <w:bCs/>
              </w:rPr>
              <w:t>GC%</w:t>
            </w:r>
          </w:p>
        </w:tc>
        <w:tc>
          <w:tcPr>
            <w:tcW w:w="1341" w:type="dxa"/>
            <w:vAlign w:val="center"/>
          </w:tcPr>
          <w:p w14:paraId="5D7D83FB" w14:textId="77777777" w:rsidR="00F17014" w:rsidRDefault="00000000">
            <w:pPr>
              <w:pStyle w:val="TableContents"/>
              <w:jc w:val="right"/>
              <w:rPr>
                <w:rFonts w:hint="eastAsia"/>
              </w:rPr>
            </w:pPr>
            <w:r>
              <w:t>40.11%</w:t>
            </w:r>
          </w:p>
        </w:tc>
        <w:tc>
          <w:tcPr>
            <w:tcW w:w="1341" w:type="dxa"/>
            <w:vAlign w:val="center"/>
          </w:tcPr>
          <w:p w14:paraId="333D2447" w14:textId="77777777" w:rsidR="00F17014" w:rsidRDefault="00000000">
            <w:pPr>
              <w:pStyle w:val="TableContents"/>
              <w:jc w:val="right"/>
              <w:rPr>
                <w:rFonts w:hint="eastAsia"/>
              </w:rPr>
            </w:pPr>
            <w:r>
              <w:t>39.52%</w:t>
            </w:r>
          </w:p>
        </w:tc>
        <w:tc>
          <w:tcPr>
            <w:tcW w:w="1341" w:type="dxa"/>
            <w:vAlign w:val="center"/>
          </w:tcPr>
          <w:p w14:paraId="4BA58771" w14:textId="77777777" w:rsidR="00F17014" w:rsidRDefault="00000000">
            <w:pPr>
              <w:pStyle w:val="TableContents"/>
              <w:jc w:val="right"/>
              <w:rPr>
                <w:rFonts w:hint="eastAsia"/>
              </w:rPr>
            </w:pPr>
            <w:r>
              <w:t>39.87%</w:t>
            </w:r>
          </w:p>
        </w:tc>
        <w:tc>
          <w:tcPr>
            <w:tcW w:w="1350" w:type="dxa"/>
            <w:vAlign w:val="center"/>
          </w:tcPr>
          <w:p w14:paraId="2849D71D" w14:textId="77777777" w:rsidR="00F17014" w:rsidRDefault="00000000">
            <w:pPr>
              <w:pStyle w:val="TableContents"/>
              <w:jc w:val="right"/>
              <w:rPr>
                <w:rFonts w:hint="eastAsia"/>
              </w:rPr>
            </w:pPr>
            <w:r>
              <w:t>41.67%</w:t>
            </w:r>
          </w:p>
        </w:tc>
      </w:tr>
      <w:tr w:rsidR="00F17014" w14:paraId="0203F6CE" w14:textId="77777777">
        <w:tc>
          <w:tcPr>
            <w:tcW w:w="3248" w:type="dxa"/>
            <w:vAlign w:val="center"/>
          </w:tcPr>
          <w:p w14:paraId="0A2B0831" w14:textId="77777777" w:rsidR="00F17014" w:rsidRDefault="00000000">
            <w:pPr>
              <w:pStyle w:val="TableContents"/>
              <w:rPr>
                <w:rFonts w:hint="eastAsia"/>
                <w:b/>
                <w:bCs/>
              </w:rPr>
            </w:pPr>
            <w:r>
              <w:rPr>
                <w:b/>
                <w:bCs/>
              </w:rPr>
              <w:t>BUSCO Complete, Single Copy</w:t>
            </w:r>
          </w:p>
        </w:tc>
        <w:tc>
          <w:tcPr>
            <w:tcW w:w="1341" w:type="dxa"/>
            <w:vAlign w:val="center"/>
          </w:tcPr>
          <w:p w14:paraId="2FE5F7C6" w14:textId="77777777" w:rsidR="00F17014" w:rsidRDefault="00000000">
            <w:pPr>
              <w:pStyle w:val="TableContents"/>
              <w:jc w:val="right"/>
              <w:rPr>
                <w:rFonts w:hint="eastAsia"/>
              </w:rPr>
            </w:pPr>
            <w:r>
              <w:t>92.4% (3036)</w:t>
            </w:r>
          </w:p>
        </w:tc>
        <w:tc>
          <w:tcPr>
            <w:tcW w:w="1341" w:type="dxa"/>
            <w:vAlign w:val="center"/>
          </w:tcPr>
          <w:p w14:paraId="245F34B5" w14:textId="77777777" w:rsidR="00F17014" w:rsidRDefault="00000000">
            <w:pPr>
              <w:pStyle w:val="TableContents"/>
              <w:jc w:val="right"/>
              <w:rPr>
                <w:rFonts w:hint="eastAsia"/>
              </w:rPr>
            </w:pPr>
            <w:r>
              <w:t>97.8% (3214)</w:t>
            </w:r>
          </w:p>
        </w:tc>
        <w:tc>
          <w:tcPr>
            <w:tcW w:w="1341" w:type="dxa"/>
            <w:vAlign w:val="center"/>
          </w:tcPr>
          <w:p w14:paraId="7375CC0F" w14:textId="77777777" w:rsidR="00F17014" w:rsidRDefault="00000000">
            <w:pPr>
              <w:pStyle w:val="TableContents"/>
              <w:jc w:val="right"/>
              <w:rPr>
                <w:rFonts w:hint="eastAsia"/>
              </w:rPr>
            </w:pPr>
            <w:r>
              <w:t>98.1% (3221)</w:t>
            </w:r>
          </w:p>
        </w:tc>
        <w:tc>
          <w:tcPr>
            <w:tcW w:w="1350" w:type="dxa"/>
            <w:vAlign w:val="center"/>
          </w:tcPr>
          <w:p w14:paraId="09224028" w14:textId="77777777" w:rsidR="00F17014" w:rsidRDefault="00000000">
            <w:pPr>
              <w:pStyle w:val="TableContents"/>
              <w:jc w:val="right"/>
              <w:rPr>
                <w:rFonts w:hint="eastAsia"/>
              </w:rPr>
            </w:pPr>
            <w:r>
              <w:t>98.5% (3235)</w:t>
            </w:r>
          </w:p>
        </w:tc>
      </w:tr>
      <w:tr w:rsidR="00F17014" w14:paraId="0DDBEC9F" w14:textId="77777777">
        <w:tc>
          <w:tcPr>
            <w:tcW w:w="3248" w:type="dxa"/>
            <w:vAlign w:val="center"/>
          </w:tcPr>
          <w:p w14:paraId="6D20001E" w14:textId="77777777" w:rsidR="00F17014" w:rsidRDefault="00000000">
            <w:pPr>
              <w:pStyle w:val="TableContents"/>
              <w:rPr>
                <w:rFonts w:hint="eastAsia"/>
                <w:b/>
                <w:bCs/>
              </w:rPr>
            </w:pPr>
            <w:r>
              <w:rPr>
                <w:b/>
                <w:bCs/>
              </w:rPr>
              <w:t>BUSCO Complete, Duplicated</w:t>
            </w:r>
          </w:p>
        </w:tc>
        <w:tc>
          <w:tcPr>
            <w:tcW w:w="1341" w:type="dxa"/>
            <w:vAlign w:val="center"/>
          </w:tcPr>
          <w:p w14:paraId="7FB18372" w14:textId="77777777" w:rsidR="00F17014" w:rsidRDefault="00000000">
            <w:pPr>
              <w:pStyle w:val="TableContents"/>
              <w:jc w:val="right"/>
              <w:rPr>
                <w:rFonts w:hint="eastAsia"/>
              </w:rPr>
            </w:pPr>
            <w:r>
              <w:t>6.1% (200)</w:t>
            </w:r>
          </w:p>
        </w:tc>
        <w:tc>
          <w:tcPr>
            <w:tcW w:w="1341" w:type="dxa"/>
            <w:vAlign w:val="center"/>
          </w:tcPr>
          <w:p w14:paraId="580CA99E" w14:textId="77777777" w:rsidR="00F17014" w:rsidRDefault="00000000">
            <w:pPr>
              <w:pStyle w:val="TableContents"/>
              <w:jc w:val="right"/>
              <w:rPr>
                <w:rFonts w:hint="eastAsia"/>
              </w:rPr>
            </w:pPr>
            <w:r>
              <w:t>0.4% (13)</w:t>
            </w:r>
          </w:p>
        </w:tc>
        <w:tc>
          <w:tcPr>
            <w:tcW w:w="1341" w:type="dxa"/>
            <w:vAlign w:val="center"/>
          </w:tcPr>
          <w:p w14:paraId="78D40051" w14:textId="77777777" w:rsidR="00F17014" w:rsidRDefault="00000000">
            <w:pPr>
              <w:pStyle w:val="TableContents"/>
              <w:jc w:val="right"/>
              <w:rPr>
                <w:rFonts w:hint="eastAsia"/>
              </w:rPr>
            </w:pPr>
            <w:r>
              <w:t>0.4% (12)</w:t>
            </w:r>
          </w:p>
        </w:tc>
        <w:tc>
          <w:tcPr>
            <w:tcW w:w="1350" w:type="dxa"/>
            <w:vAlign w:val="center"/>
          </w:tcPr>
          <w:p w14:paraId="781D0F2B" w14:textId="77777777" w:rsidR="00F17014" w:rsidRDefault="00000000">
            <w:pPr>
              <w:pStyle w:val="TableContents"/>
              <w:jc w:val="right"/>
              <w:rPr>
                <w:rFonts w:hint="eastAsia"/>
              </w:rPr>
            </w:pPr>
            <w:r>
              <w:t>0.2% (8)</w:t>
            </w:r>
          </w:p>
        </w:tc>
      </w:tr>
      <w:tr w:rsidR="00F17014" w14:paraId="7EAB23D1" w14:textId="77777777">
        <w:tc>
          <w:tcPr>
            <w:tcW w:w="3248" w:type="dxa"/>
            <w:vAlign w:val="center"/>
          </w:tcPr>
          <w:p w14:paraId="491136F3" w14:textId="77777777" w:rsidR="00F17014" w:rsidRDefault="00000000">
            <w:pPr>
              <w:pStyle w:val="TableContents"/>
              <w:rPr>
                <w:rFonts w:hint="eastAsia"/>
                <w:b/>
                <w:bCs/>
              </w:rPr>
            </w:pPr>
            <w:r>
              <w:rPr>
                <w:b/>
                <w:bCs/>
              </w:rPr>
              <w:t>BUSCO Fragmented</w:t>
            </w:r>
          </w:p>
        </w:tc>
        <w:tc>
          <w:tcPr>
            <w:tcW w:w="1341" w:type="dxa"/>
            <w:vAlign w:val="center"/>
          </w:tcPr>
          <w:p w14:paraId="3475E20B" w14:textId="77777777" w:rsidR="00F17014" w:rsidRDefault="00000000">
            <w:pPr>
              <w:pStyle w:val="TableContents"/>
              <w:jc w:val="right"/>
              <w:rPr>
                <w:rFonts w:hint="eastAsia"/>
              </w:rPr>
            </w:pPr>
            <w:r>
              <w:t>0.9% (29)</w:t>
            </w:r>
          </w:p>
        </w:tc>
        <w:tc>
          <w:tcPr>
            <w:tcW w:w="1341" w:type="dxa"/>
            <w:vAlign w:val="center"/>
          </w:tcPr>
          <w:p w14:paraId="296D8AB4" w14:textId="77777777" w:rsidR="00F17014" w:rsidRDefault="00000000">
            <w:pPr>
              <w:pStyle w:val="TableContents"/>
              <w:jc w:val="right"/>
              <w:rPr>
                <w:rFonts w:hint="eastAsia"/>
              </w:rPr>
            </w:pPr>
            <w:r>
              <w:t>0.6% (19)</w:t>
            </w:r>
          </w:p>
        </w:tc>
        <w:tc>
          <w:tcPr>
            <w:tcW w:w="1341" w:type="dxa"/>
            <w:vAlign w:val="center"/>
          </w:tcPr>
          <w:p w14:paraId="6A6ED289" w14:textId="77777777" w:rsidR="00F17014" w:rsidRDefault="00000000">
            <w:pPr>
              <w:pStyle w:val="TableContents"/>
              <w:jc w:val="right"/>
              <w:rPr>
                <w:rFonts w:hint="eastAsia"/>
              </w:rPr>
            </w:pPr>
            <w:r>
              <w:t>0.7% (24)</w:t>
            </w:r>
          </w:p>
        </w:tc>
        <w:tc>
          <w:tcPr>
            <w:tcW w:w="1350" w:type="dxa"/>
            <w:vAlign w:val="center"/>
          </w:tcPr>
          <w:p w14:paraId="388FC5FC" w14:textId="77777777" w:rsidR="00F17014" w:rsidRDefault="00000000">
            <w:pPr>
              <w:pStyle w:val="TableContents"/>
              <w:jc w:val="right"/>
              <w:rPr>
                <w:rFonts w:hint="eastAsia"/>
              </w:rPr>
            </w:pPr>
            <w:r>
              <w:t>0.5% (16)</w:t>
            </w:r>
          </w:p>
        </w:tc>
      </w:tr>
      <w:tr w:rsidR="00F17014" w14:paraId="59DD01A7" w14:textId="77777777">
        <w:tc>
          <w:tcPr>
            <w:tcW w:w="3248" w:type="dxa"/>
            <w:vAlign w:val="center"/>
          </w:tcPr>
          <w:p w14:paraId="068A0FE0" w14:textId="77777777" w:rsidR="00F17014" w:rsidRDefault="00000000">
            <w:pPr>
              <w:pStyle w:val="TableContents"/>
              <w:rPr>
                <w:rFonts w:hint="eastAsia"/>
                <w:b/>
                <w:bCs/>
              </w:rPr>
            </w:pPr>
            <w:r>
              <w:rPr>
                <w:b/>
                <w:bCs/>
              </w:rPr>
              <w:t>BUSCO Missing</w:t>
            </w:r>
          </w:p>
        </w:tc>
        <w:tc>
          <w:tcPr>
            <w:tcW w:w="1341" w:type="dxa"/>
            <w:vAlign w:val="center"/>
          </w:tcPr>
          <w:p w14:paraId="798FBD18" w14:textId="77777777" w:rsidR="00F17014" w:rsidRDefault="00000000">
            <w:pPr>
              <w:pStyle w:val="TableContents"/>
              <w:jc w:val="right"/>
              <w:rPr>
                <w:rFonts w:hint="eastAsia"/>
              </w:rPr>
            </w:pPr>
            <w:r>
              <w:t>0.6% (20)</w:t>
            </w:r>
          </w:p>
        </w:tc>
        <w:tc>
          <w:tcPr>
            <w:tcW w:w="1341" w:type="dxa"/>
            <w:vAlign w:val="center"/>
          </w:tcPr>
          <w:p w14:paraId="1A562ED1" w14:textId="77777777" w:rsidR="00F17014" w:rsidRDefault="00000000">
            <w:pPr>
              <w:pStyle w:val="TableContents"/>
              <w:jc w:val="right"/>
              <w:rPr>
                <w:rFonts w:hint="eastAsia"/>
              </w:rPr>
            </w:pPr>
            <w:r>
              <w:t>1.2% (39)</w:t>
            </w:r>
          </w:p>
        </w:tc>
        <w:tc>
          <w:tcPr>
            <w:tcW w:w="1341" w:type="dxa"/>
            <w:vAlign w:val="center"/>
          </w:tcPr>
          <w:p w14:paraId="774ECD62" w14:textId="77777777" w:rsidR="00F17014" w:rsidRDefault="00000000">
            <w:pPr>
              <w:pStyle w:val="TableContents"/>
              <w:jc w:val="right"/>
              <w:rPr>
                <w:rFonts w:hint="eastAsia"/>
              </w:rPr>
            </w:pPr>
            <w:r>
              <w:t>0.8% (28)</w:t>
            </w:r>
          </w:p>
        </w:tc>
        <w:tc>
          <w:tcPr>
            <w:tcW w:w="1350" w:type="dxa"/>
            <w:vAlign w:val="center"/>
          </w:tcPr>
          <w:p w14:paraId="252A110E" w14:textId="77777777" w:rsidR="00F17014" w:rsidRDefault="00000000">
            <w:pPr>
              <w:pStyle w:val="TableContents"/>
              <w:jc w:val="right"/>
              <w:rPr>
                <w:rFonts w:hint="eastAsia"/>
              </w:rPr>
            </w:pPr>
            <w:r>
              <w:t>0.8% (26)</w:t>
            </w:r>
          </w:p>
        </w:tc>
      </w:tr>
    </w:tbl>
    <w:p w14:paraId="0E954D05" w14:textId="77777777" w:rsidR="00F17014" w:rsidRDefault="00000000">
      <w:pPr>
        <w:pStyle w:val="FrameContents"/>
        <w:overflowPunct w:val="0"/>
        <w:rPr>
          <w:rFonts w:hint="eastAsia"/>
        </w:rPr>
      </w:pPr>
      <w:r>
        <w:rPr>
          <w:color w:val="000000"/>
        </w:rPr>
        <w:t xml:space="preserve">Table 1: Statistics for assembly contiguity and completeness of </w:t>
      </w:r>
      <w:r>
        <w:rPr>
          <w:i/>
          <w:iCs/>
          <w:color w:val="000000"/>
        </w:rPr>
        <w:t>D. prolongata</w:t>
      </w:r>
      <w:r>
        <w:rPr>
          <w:color w:val="000000"/>
        </w:rPr>
        <w:t xml:space="preserve"> assembly alongside previously published</w:t>
      </w:r>
      <w:r>
        <w:rPr>
          <w:i/>
          <w:iCs/>
          <w:color w:val="000000"/>
        </w:rPr>
        <w:t xml:space="preserve"> D. </w:t>
      </w:r>
      <w:proofErr w:type="spellStart"/>
      <w:r>
        <w:rPr>
          <w:i/>
          <w:iCs/>
          <w:color w:val="000000"/>
        </w:rPr>
        <w:t>carrolli</w:t>
      </w:r>
      <w:proofErr w:type="spellEnd"/>
      <w:r>
        <w:rPr>
          <w:color w:val="000000"/>
        </w:rPr>
        <w:t xml:space="preserve"> GCA_018152295.1 assembly and</w:t>
      </w:r>
      <w:r>
        <w:rPr>
          <w:i/>
          <w:iCs/>
          <w:color w:val="000000"/>
        </w:rPr>
        <w:t xml:space="preserve"> </w:t>
      </w:r>
      <w:r>
        <w:rPr>
          <w:color w:val="000000"/>
        </w:rPr>
        <w:t xml:space="preserve">reference assemblies </w:t>
      </w:r>
      <w:r>
        <w:rPr>
          <w:i/>
          <w:iCs/>
          <w:color w:val="000000"/>
        </w:rPr>
        <w:t>D. rhopaloa</w:t>
      </w:r>
      <w:r>
        <w:rPr>
          <w:color w:val="000000"/>
        </w:rPr>
        <w:t xml:space="preserve"> GCF_018152115.1 and </w:t>
      </w:r>
      <w:r>
        <w:rPr>
          <w:i/>
          <w:iCs/>
          <w:color w:val="000000"/>
        </w:rPr>
        <w:t>D. melanogaster</w:t>
      </w:r>
      <w:r>
        <w:rPr>
          <w:color w:val="000000"/>
        </w:rPr>
        <w:t xml:space="preserve"> GCF_000001215.4.  BUSCO statistics are for the 3285 genes in the diptera_odb10 benchmark </w:t>
      </w:r>
      <w:commentRangeStart w:id="54"/>
      <w:r>
        <w:rPr>
          <w:color w:val="000000"/>
        </w:rPr>
        <w:t>set</w:t>
      </w:r>
      <w:commentRangeEnd w:id="54"/>
      <w:r w:rsidR="00D43FF7">
        <w:rPr>
          <w:rStyle w:val="CommentReference"/>
          <w:rFonts w:cs="Mangal"/>
        </w:rPr>
        <w:commentReference w:id="54"/>
      </w:r>
      <w:r>
        <w:rPr>
          <w:color w:val="000000"/>
        </w:rPr>
        <w:t>.</w:t>
      </w:r>
    </w:p>
    <w:p w14:paraId="10B87B22" w14:textId="77777777" w:rsidR="00F17014" w:rsidRDefault="00F17014">
      <w:pPr>
        <w:pStyle w:val="FrameContents"/>
        <w:overflowPunct w:val="0"/>
        <w:rPr>
          <w:rFonts w:hint="eastAsia"/>
        </w:rPr>
      </w:pPr>
    </w:p>
    <w:p w14:paraId="10587151" w14:textId="77777777" w:rsidR="00F17014" w:rsidRDefault="00000000">
      <w:pPr>
        <w:rPr>
          <w:rFonts w:hint="eastAsia"/>
          <w:i/>
          <w:iCs/>
        </w:rPr>
      </w:pPr>
      <w:r>
        <w:t>Assembly completeness</w:t>
      </w:r>
    </w:p>
    <w:p w14:paraId="2BFFD91D" w14:textId="2F61DD68" w:rsidR="00F17014" w:rsidRDefault="00000000">
      <w:pPr>
        <w:rPr>
          <w:rFonts w:hint="eastAsia"/>
          <w:i/>
          <w:iCs/>
        </w:rPr>
      </w:pPr>
      <w:r>
        <w:tab/>
        <w:t xml:space="preserve">BUSCO results for assemblies (Table 1) show a comparable degree of completeness for the 3285 genes in the BUSCO dipteran benchmark set between </w:t>
      </w:r>
      <w:r>
        <w:rPr>
          <w:i/>
          <w:iCs/>
        </w:rPr>
        <w:t>D. prolongata</w:t>
      </w:r>
      <w:r>
        <w:t xml:space="preserve"> assembly and </w:t>
      </w:r>
      <w:r w:rsidR="00D43FF7">
        <w:t xml:space="preserve">the </w:t>
      </w:r>
      <w:r>
        <w:t>reference</w:t>
      </w:r>
      <w:r w:rsidR="00D43FF7">
        <w:t xml:space="preserve"> genomes of sibling species</w:t>
      </w:r>
      <w:r>
        <w:t xml:space="preserve">, with 3236 complete for </w:t>
      </w:r>
      <w:r>
        <w:rPr>
          <w:i/>
          <w:iCs/>
        </w:rPr>
        <w:t>D. prolongata</w:t>
      </w:r>
      <w:r>
        <w:t xml:space="preserve">, 3233 complete for </w:t>
      </w:r>
      <w:r>
        <w:rPr>
          <w:i/>
          <w:iCs/>
        </w:rPr>
        <w:t>D. rhopaloa</w:t>
      </w:r>
      <w:r>
        <w:t xml:space="preserve">, and 3243 complete for </w:t>
      </w:r>
      <w:r>
        <w:rPr>
          <w:i/>
          <w:iCs/>
        </w:rPr>
        <w:t>D. melanogaster</w:t>
      </w:r>
      <w:r>
        <w:t xml:space="preserve">.  The whole genome alignments between the </w:t>
      </w:r>
      <w:r>
        <w:rPr>
          <w:i/>
          <w:iCs/>
        </w:rPr>
        <w:t>D. prolongata</w:t>
      </w:r>
      <w:r>
        <w:t xml:space="preserve"> assembly and the </w:t>
      </w:r>
      <w:r>
        <w:rPr>
          <w:i/>
          <w:iCs/>
        </w:rPr>
        <w:t>D. rhopaloa</w:t>
      </w:r>
      <w:r>
        <w:t xml:space="preserve"> and</w:t>
      </w:r>
      <w:r>
        <w:rPr>
          <w:i/>
          <w:iCs/>
        </w:rPr>
        <w:t xml:space="preserve"> D. melanogaster </w:t>
      </w:r>
      <w:r>
        <w:t xml:space="preserve">references (Fig 3) further </w:t>
      </w:r>
      <w:del w:id="55" w:author="Yige LUO" w:date="2023-05-13T11:06:00Z">
        <w:r w:rsidDel="00C238E6">
          <w:delText xml:space="preserve">shows </w:delText>
        </w:r>
      </w:del>
      <w:ins w:id="56" w:author="Yige LUO" w:date="2023-05-13T11:06:00Z">
        <w:r w:rsidR="00C238E6">
          <w:t xml:space="preserve">show </w:t>
        </w:r>
      </w:ins>
      <w:r>
        <w:t xml:space="preserve">near complete highly contiguous coverage of the entire reference with regions of </w:t>
      </w:r>
      <w:r>
        <w:rPr>
          <w:i/>
          <w:iCs/>
        </w:rPr>
        <w:t>D. prolongata</w:t>
      </w:r>
      <w:r>
        <w:t xml:space="preserve"> scaffolds, corresponding to all five major chromosome arms in the </w:t>
      </w:r>
      <w:r>
        <w:rPr>
          <w:i/>
          <w:iCs/>
        </w:rPr>
        <w:t>D. melanogaster</w:t>
      </w:r>
      <w:r>
        <w:t xml:space="preserve"> </w:t>
      </w:r>
      <w:commentRangeStart w:id="57"/>
      <w:r>
        <w:t>genome</w:t>
      </w:r>
      <w:commentRangeEnd w:id="57"/>
      <w:r w:rsidR="00D43FF7">
        <w:rPr>
          <w:rStyle w:val="CommentReference"/>
          <w:rFonts w:cs="Mangal"/>
        </w:rPr>
        <w:commentReference w:id="57"/>
      </w:r>
      <w:r>
        <w:t xml:space="preserve">.  </w:t>
      </w:r>
    </w:p>
    <w:p w14:paraId="1138F937" w14:textId="77777777" w:rsidR="00F17014" w:rsidRDefault="00F17014">
      <w:pPr>
        <w:rPr>
          <w:rFonts w:hint="eastAsia"/>
          <w:i/>
          <w:iCs/>
        </w:rPr>
      </w:pPr>
    </w:p>
    <w:p w14:paraId="51BD77FD" w14:textId="77777777" w:rsidR="00F17014" w:rsidRDefault="00000000">
      <w:pPr>
        <w:rPr>
          <w:rFonts w:hint="eastAsia"/>
        </w:rPr>
      </w:pPr>
      <w:r>
        <w:t xml:space="preserve">Repeat </w:t>
      </w:r>
      <w:proofErr w:type="gramStart"/>
      <w:r>
        <w:t>annotation</w:t>
      </w:r>
      <w:proofErr w:type="gramEnd"/>
    </w:p>
    <w:p w14:paraId="6CB109E9" w14:textId="77777777" w:rsidR="00F17014" w:rsidRDefault="00000000">
      <w:pPr>
        <w:rPr>
          <w:rFonts w:hint="eastAsia"/>
        </w:rPr>
      </w:pPr>
      <w:r>
        <w:tab/>
        <w:t xml:space="preserve">The </w:t>
      </w:r>
      <w:r>
        <w:rPr>
          <w:i/>
          <w:iCs/>
        </w:rPr>
        <w:t>D. prolongata</w:t>
      </w:r>
      <w:r>
        <w:t xml:space="preserve"> genome is moderately repetitive, with transposable elements and simple repeats comprising about 13% of its sequence, of which 38.4% are tandem repeats and 28.3% are LTR retrotransposons (Table S1).</w:t>
      </w:r>
    </w:p>
    <w:p w14:paraId="5ED62A27" w14:textId="77777777" w:rsidR="00F17014" w:rsidRDefault="00F17014">
      <w:pPr>
        <w:rPr>
          <w:rFonts w:hint="eastAsia"/>
        </w:rPr>
      </w:pPr>
    </w:p>
    <w:tbl>
      <w:tblPr>
        <w:tblW w:w="5670" w:type="dxa"/>
        <w:tblLayout w:type="fixed"/>
        <w:tblCellMar>
          <w:left w:w="0" w:type="dxa"/>
          <w:right w:w="0" w:type="dxa"/>
        </w:tblCellMar>
        <w:tblLook w:val="04A0" w:firstRow="1" w:lastRow="0" w:firstColumn="1" w:lastColumn="0" w:noHBand="0" w:noVBand="1"/>
      </w:tblPr>
      <w:tblGrid>
        <w:gridCol w:w="3780"/>
        <w:gridCol w:w="1890"/>
      </w:tblGrid>
      <w:tr w:rsidR="00F17014" w14:paraId="15374D52" w14:textId="77777777">
        <w:tc>
          <w:tcPr>
            <w:tcW w:w="3780" w:type="dxa"/>
          </w:tcPr>
          <w:p w14:paraId="591BF368" w14:textId="77777777" w:rsidR="00F17014" w:rsidRDefault="00000000">
            <w:pPr>
              <w:pStyle w:val="TableContents"/>
              <w:rPr>
                <w:rFonts w:hint="eastAsia"/>
                <w:b/>
                <w:bCs/>
              </w:rPr>
            </w:pPr>
            <w:r>
              <w:rPr>
                <w:b/>
                <w:bCs/>
              </w:rPr>
              <w:t>Repeat group</w:t>
            </w:r>
          </w:p>
        </w:tc>
        <w:tc>
          <w:tcPr>
            <w:tcW w:w="1890" w:type="dxa"/>
          </w:tcPr>
          <w:p w14:paraId="2055C36F" w14:textId="77777777" w:rsidR="00F17014" w:rsidRDefault="00000000">
            <w:pPr>
              <w:pStyle w:val="TableContents"/>
              <w:jc w:val="right"/>
              <w:rPr>
                <w:rFonts w:hint="eastAsia"/>
                <w:b/>
                <w:bCs/>
              </w:rPr>
            </w:pPr>
            <w:r>
              <w:rPr>
                <w:b/>
                <w:bCs/>
              </w:rPr>
              <w:t>% of the genome</w:t>
            </w:r>
          </w:p>
        </w:tc>
      </w:tr>
      <w:tr w:rsidR="00F17014" w14:paraId="7B983B9A" w14:textId="77777777">
        <w:tc>
          <w:tcPr>
            <w:tcW w:w="3780" w:type="dxa"/>
          </w:tcPr>
          <w:p w14:paraId="059E0E05" w14:textId="77777777" w:rsidR="00F17014" w:rsidRDefault="00000000">
            <w:pPr>
              <w:pStyle w:val="TableContents"/>
              <w:rPr>
                <w:rFonts w:hint="eastAsia"/>
              </w:rPr>
            </w:pPr>
            <w:r>
              <w:t>DNA transposons</w:t>
            </w:r>
          </w:p>
        </w:tc>
        <w:tc>
          <w:tcPr>
            <w:tcW w:w="1890" w:type="dxa"/>
          </w:tcPr>
          <w:p w14:paraId="1B8C9762" w14:textId="77777777" w:rsidR="00F17014" w:rsidRDefault="00000000">
            <w:pPr>
              <w:pStyle w:val="TableContents"/>
              <w:jc w:val="right"/>
              <w:rPr>
                <w:rFonts w:hint="eastAsia"/>
              </w:rPr>
            </w:pPr>
            <w:r>
              <w:t>0.45%</w:t>
            </w:r>
          </w:p>
        </w:tc>
      </w:tr>
      <w:tr w:rsidR="00F17014" w14:paraId="5E4E9B2B" w14:textId="77777777">
        <w:tc>
          <w:tcPr>
            <w:tcW w:w="3780" w:type="dxa"/>
          </w:tcPr>
          <w:p w14:paraId="1A337B35" w14:textId="77777777" w:rsidR="00F17014" w:rsidRDefault="00000000">
            <w:pPr>
              <w:pStyle w:val="TableContents"/>
              <w:rPr>
                <w:rFonts w:hint="eastAsia"/>
              </w:rPr>
            </w:pPr>
            <w:r>
              <w:t>Non-LTR retrotransposons (LINEs)</w:t>
            </w:r>
          </w:p>
        </w:tc>
        <w:tc>
          <w:tcPr>
            <w:tcW w:w="1890" w:type="dxa"/>
          </w:tcPr>
          <w:p w14:paraId="440A6843" w14:textId="77777777" w:rsidR="00F17014" w:rsidRDefault="00000000">
            <w:pPr>
              <w:pStyle w:val="TableContents"/>
              <w:jc w:val="right"/>
              <w:rPr>
                <w:rFonts w:hint="eastAsia"/>
              </w:rPr>
            </w:pPr>
            <w:r>
              <w:t>1.53%</w:t>
            </w:r>
          </w:p>
        </w:tc>
      </w:tr>
      <w:tr w:rsidR="00F17014" w14:paraId="49796A78" w14:textId="77777777">
        <w:tc>
          <w:tcPr>
            <w:tcW w:w="3780" w:type="dxa"/>
          </w:tcPr>
          <w:p w14:paraId="08A3AFBE" w14:textId="77777777" w:rsidR="00F17014" w:rsidRDefault="00000000">
            <w:pPr>
              <w:pStyle w:val="TableContents"/>
              <w:rPr>
                <w:rFonts w:hint="eastAsia"/>
              </w:rPr>
            </w:pPr>
            <w:r>
              <w:t>LTR retrotransposons</w:t>
            </w:r>
          </w:p>
        </w:tc>
        <w:tc>
          <w:tcPr>
            <w:tcW w:w="1890" w:type="dxa"/>
          </w:tcPr>
          <w:p w14:paraId="0A99CDD0" w14:textId="77777777" w:rsidR="00F17014" w:rsidRDefault="00000000">
            <w:pPr>
              <w:pStyle w:val="TableContents"/>
              <w:jc w:val="right"/>
              <w:rPr>
                <w:rFonts w:hint="eastAsia"/>
              </w:rPr>
            </w:pPr>
            <w:r>
              <w:t>3.68%</w:t>
            </w:r>
          </w:p>
        </w:tc>
      </w:tr>
      <w:tr w:rsidR="00F17014" w14:paraId="45E6D5AD" w14:textId="77777777">
        <w:tc>
          <w:tcPr>
            <w:tcW w:w="3780" w:type="dxa"/>
          </w:tcPr>
          <w:p w14:paraId="51F6697D" w14:textId="77777777" w:rsidR="00F17014" w:rsidRDefault="00000000">
            <w:pPr>
              <w:pStyle w:val="TableContents"/>
              <w:rPr>
                <w:rFonts w:hint="eastAsia"/>
              </w:rPr>
            </w:pPr>
            <w:r>
              <w:t>SINEs</w:t>
            </w:r>
          </w:p>
        </w:tc>
        <w:tc>
          <w:tcPr>
            <w:tcW w:w="1890" w:type="dxa"/>
          </w:tcPr>
          <w:p w14:paraId="7539CFD3" w14:textId="77777777" w:rsidR="00F17014" w:rsidRDefault="00000000">
            <w:pPr>
              <w:pStyle w:val="TableContents"/>
              <w:jc w:val="right"/>
              <w:rPr>
                <w:rFonts w:hint="eastAsia"/>
              </w:rPr>
            </w:pPr>
            <w:r>
              <w:t>0%</w:t>
            </w:r>
          </w:p>
        </w:tc>
      </w:tr>
      <w:tr w:rsidR="00F17014" w14:paraId="47E43B00" w14:textId="77777777">
        <w:tc>
          <w:tcPr>
            <w:tcW w:w="3780" w:type="dxa"/>
          </w:tcPr>
          <w:p w14:paraId="43A029C9" w14:textId="77777777" w:rsidR="00F17014" w:rsidRDefault="00000000">
            <w:pPr>
              <w:pStyle w:val="TableContents"/>
              <w:rPr>
                <w:rFonts w:hint="eastAsia"/>
              </w:rPr>
            </w:pPr>
            <w:r>
              <w:t>Low complexity and simple repeats</w:t>
            </w:r>
          </w:p>
        </w:tc>
        <w:tc>
          <w:tcPr>
            <w:tcW w:w="1890" w:type="dxa"/>
          </w:tcPr>
          <w:p w14:paraId="726FD8FC" w14:textId="77777777" w:rsidR="00F17014" w:rsidRDefault="00000000">
            <w:pPr>
              <w:pStyle w:val="TableContents"/>
              <w:jc w:val="right"/>
              <w:rPr>
                <w:rFonts w:hint="eastAsia"/>
              </w:rPr>
            </w:pPr>
            <w:r>
              <w:t>0.01%</w:t>
            </w:r>
          </w:p>
        </w:tc>
      </w:tr>
      <w:tr w:rsidR="00F17014" w14:paraId="18DBAE37" w14:textId="77777777">
        <w:tc>
          <w:tcPr>
            <w:tcW w:w="3780" w:type="dxa"/>
          </w:tcPr>
          <w:p w14:paraId="19B847CB" w14:textId="77777777" w:rsidR="00F17014" w:rsidRDefault="00000000">
            <w:pPr>
              <w:pStyle w:val="TableContents"/>
              <w:rPr>
                <w:rFonts w:hint="eastAsia"/>
              </w:rPr>
            </w:pPr>
            <w:r>
              <w:t>Rolling Circle Transposon (RC)</w:t>
            </w:r>
          </w:p>
        </w:tc>
        <w:tc>
          <w:tcPr>
            <w:tcW w:w="1890" w:type="dxa"/>
          </w:tcPr>
          <w:p w14:paraId="4DA6F396" w14:textId="77777777" w:rsidR="00F17014" w:rsidRDefault="00000000">
            <w:pPr>
              <w:pStyle w:val="TableContents"/>
              <w:jc w:val="right"/>
              <w:rPr>
                <w:rFonts w:hint="eastAsia"/>
              </w:rPr>
            </w:pPr>
            <w:r>
              <w:t>0.75%</w:t>
            </w:r>
          </w:p>
        </w:tc>
      </w:tr>
      <w:tr w:rsidR="00F17014" w14:paraId="25FF9F5C" w14:textId="77777777">
        <w:tc>
          <w:tcPr>
            <w:tcW w:w="3780" w:type="dxa"/>
          </w:tcPr>
          <w:p w14:paraId="3EB73CF6" w14:textId="77777777" w:rsidR="00F17014" w:rsidRDefault="00000000">
            <w:pPr>
              <w:pStyle w:val="TableContents"/>
              <w:rPr>
                <w:rFonts w:hint="eastAsia"/>
              </w:rPr>
            </w:pPr>
            <w:r>
              <w:t>Unknown class TE</w:t>
            </w:r>
          </w:p>
        </w:tc>
        <w:tc>
          <w:tcPr>
            <w:tcW w:w="1890" w:type="dxa"/>
          </w:tcPr>
          <w:p w14:paraId="16AA8010" w14:textId="77777777" w:rsidR="00F17014" w:rsidRDefault="00000000">
            <w:pPr>
              <w:pStyle w:val="TableContents"/>
              <w:jc w:val="right"/>
              <w:rPr>
                <w:rFonts w:hint="eastAsia"/>
              </w:rPr>
            </w:pPr>
            <w:r>
              <w:t>1.55%</w:t>
            </w:r>
          </w:p>
        </w:tc>
      </w:tr>
      <w:tr w:rsidR="00F17014" w14:paraId="1F106A79" w14:textId="77777777">
        <w:tc>
          <w:tcPr>
            <w:tcW w:w="3780" w:type="dxa"/>
          </w:tcPr>
          <w:p w14:paraId="5A915314" w14:textId="77777777" w:rsidR="00F17014" w:rsidRDefault="00000000">
            <w:pPr>
              <w:pStyle w:val="TableContents"/>
              <w:rPr>
                <w:rFonts w:hint="eastAsia"/>
              </w:rPr>
            </w:pPr>
            <w:r>
              <w:t>Tandem repeats by TRF</w:t>
            </w:r>
          </w:p>
        </w:tc>
        <w:tc>
          <w:tcPr>
            <w:tcW w:w="1890" w:type="dxa"/>
          </w:tcPr>
          <w:p w14:paraId="142D0B1F" w14:textId="77777777" w:rsidR="00F17014" w:rsidRDefault="00000000">
            <w:pPr>
              <w:pStyle w:val="TableContents"/>
              <w:jc w:val="right"/>
              <w:rPr>
                <w:rFonts w:hint="eastAsia"/>
              </w:rPr>
            </w:pPr>
            <w:r>
              <w:t>5.05%</w:t>
            </w:r>
          </w:p>
        </w:tc>
      </w:tr>
      <w:tr w:rsidR="00F17014" w14:paraId="1B57ECFC" w14:textId="77777777">
        <w:tc>
          <w:tcPr>
            <w:tcW w:w="3780" w:type="dxa"/>
          </w:tcPr>
          <w:p w14:paraId="53D15F00" w14:textId="77777777" w:rsidR="00F17014" w:rsidRDefault="00000000">
            <w:pPr>
              <w:pStyle w:val="TableContents"/>
              <w:rPr>
                <w:rFonts w:hint="eastAsia"/>
                <w:b/>
                <w:bCs/>
              </w:rPr>
            </w:pPr>
            <w:r>
              <w:rPr>
                <w:b/>
                <w:bCs/>
              </w:rPr>
              <w:t>Total</w:t>
            </w:r>
          </w:p>
        </w:tc>
        <w:tc>
          <w:tcPr>
            <w:tcW w:w="1890" w:type="dxa"/>
          </w:tcPr>
          <w:p w14:paraId="223661F0" w14:textId="77777777" w:rsidR="00F17014" w:rsidRDefault="00000000">
            <w:pPr>
              <w:pStyle w:val="TableContents"/>
              <w:jc w:val="right"/>
              <w:rPr>
                <w:rFonts w:hint="eastAsia"/>
                <w:b/>
                <w:bCs/>
              </w:rPr>
            </w:pPr>
            <w:r>
              <w:rPr>
                <w:b/>
                <w:bCs/>
              </w:rPr>
              <w:t>13.02%</w:t>
            </w:r>
          </w:p>
        </w:tc>
      </w:tr>
    </w:tbl>
    <w:p w14:paraId="172B4D40" w14:textId="77777777" w:rsidR="00F17014" w:rsidRDefault="00000000">
      <w:pPr>
        <w:rPr>
          <w:rFonts w:hint="eastAsia"/>
          <w:i/>
          <w:iCs/>
        </w:rPr>
      </w:pPr>
      <w:r>
        <w:t xml:space="preserve">Supplementary Table 1: Repeat content of </w:t>
      </w:r>
      <w:r>
        <w:rPr>
          <w:i/>
          <w:iCs/>
        </w:rPr>
        <w:t>D. prolongata</w:t>
      </w:r>
      <w:r>
        <w:t xml:space="preserve"> genome assembly</w:t>
      </w:r>
    </w:p>
    <w:p w14:paraId="733F5196" w14:textId="77777777" w:rsidR="00F17014" w:rsidRDefault="00F17014">
      <w:pPr>
        <w:rPr>
          <w:rFonts w:hint="eastAsia"/>
        </w:rPr>
      </w:pPr>
    </w:p>
    <w:p w14:paraId="5F29D051" w14:textId="77777777" w:rsidR="00F17014" w:rsidRDefault="00000000">
      <w:pPr>
        <w:rPr>
          <w:rFonts w:hint="eastAsia"/>
          <w:i/>
          <w:iCs/>
        </w:rPr>
      </w:pPr>
      <w:r>
        <w:t>Annotation completeness</w:t>
      </w:r>
    </w:p>
    <w:p w14:paraId="622991C2" w14:textId="2AB52D34" w:rsidR="00F17014" w:rsidRDefault="00000000">
      <w:pPr>
        <w:rPr>
          <w:rFonts w:hint="eastAsia"/>
          <w:i/>
          <w:iCs/>
        </w:rPr>
      </w:pPr>
      <w:r>
        <w:tab/>
        <w:t xml:space="preserve">Transcripts extracted from the annotation and assembly show a high degree of completeness for the </w:t>
      </w:r>
      <w:r>
        <w:rPr>
          <w:i/>
          <w:iCs/>
        </w:rPr>
        <w:t>D. prolongata</w:t>
      </w:r>
      <w:r>
        <w:t xml:space="preserve"> and</w:t>
      </w:r>
      <w:r>
        <w:rPr>
          <w:i/>
          <w:iCs/>
        </w:rPr>
        <w:t xml:space="preserve"> </w:t>
      </w:r>
      <w:commentRangeStart w:id="58"/>
      <w:r>
        <w:rPr>
          <w:i/>
          <w:iCs/>
        </w:rPr>
        <w:t xml:space="preserve">D. </w:t>
      </w:r>
      <w:proofErr w:type="spellStart"/>
      <w:r>
        <w:rPr>
          <w:i/>
          <w:iCs/>
        </w:rPr>
        <w:t>carrolli</w:t>
      </w:r>
      <w:proofErr w:type="spellEnd"/>
      <w:r>
        <w:rPr>
          <w:i/>
          <w:iCs/>
        </w:rPr>
        <w:t xml:space="preserve"> </w:t>
      </w:r>
      <w:commentRangeEnd w:id="58"/>
      <w:r w:rsidR="00D43FF7">
        <w:rPr>
          <w:rStyle w:val="CommentReference"/>
          <w:rFonts w:cs="Mangal"/>
        </w:rPr>
        <w:commentReference w:id="58"/>
      </w:r>
      <w:r>
        <w:t>annotations.  However</w:t>
      </w:r>
      <w:ins w:id="59" w:author="Yige LUO" w:date="2023-05-13T11:06:00Z">
        <w:r w:rsidR="00C238E6">
          <w:t>,</w:t>
        </w:r>
      </w:ins>
      <w:r>
        <w:t xml:space="preserve"> they do not match the completeness of the </w:t>
      </w:r>
      <w:r>
        <w:rPr>
          <w:i/>
          <w:iCs/>
        </w:rPr>
        <w:t>D. rhopaloa</w:t>
      </w:r>
      <w:r>
        <w:t xml:space="preserve"> and especially </w:t>
      </w:r>
      <w:r>
        <w:rPr>
          <w:i/>
          <w:iCs/>
        </w:rPr>
        <w:t>D. melanogaster</w:t>
      </w:r>
      <w:r>
        <w:t xml:space="preserve"> references (Table 2), both in terms of gene inclusion and completeness of individual gene models.  A higher number of BUSCO dipteran benchmark genes are missing in the</w:t>
      </w:r>
      <w:r>
        <w:rPr>
          <w:i/>
          <w:iCs/>
        </w:rPr>
        <w:t xml:space="preserve"> D. prolongata</w:t>
      </w:r>
      <w:r>
        <w:t xml:space="preserve"> (82) and</w:t>
      </w:r>
      <w:r>
        <w:rPr>
          <w:i/>
          <w:iCs/>
        </w:rPr>
        <w:t xml:space="preserve"> D. </w:t>
      </w:r>
      <w:proofErr w:type="spellStart"/>
      <w:r>
        <w:rPr>
          <w:i/>
          <w:iCs/>
        </w:rPr>
        <w:t>carrolli</w:t>
      </w:r>
      <w:proofErr w:type="spellEnd"/>
      <w:r>
        <w:t xml:space="preserve"> (115) annotations</w:t>
      </w:r>
      <w:r>
        <w:rPr>
          <w:i/>
          <w:iCs/>
        </w:rPr>
        <w:t xml:space="preserve"> </w:t>
      </w:r>
      <w:r>
        <w:t>compared to the</w:t>
      </w:r>
      <w:r>
        <w:rPr>
          <w:i/>
          <w:iCs/>
        </w:rPr>
        <w:t xml:space="preserve"> D. rhopaloa</w:t>
      </w:r>
      <w:r>
        <w:t xml:space="preserve"> (15) or</w:t>
      </w:r>
      <w:r>
        <w:rPr>
          <w:i/>
          <w:iCs/>
        </w:rPr>
        <w:t xml:space="preserve"> D. melanogaster</w:t>
      </w:r>
      <w:r>
        <w:t xml:space="preserve"> (0) references.  </w:t>
      </w:r>
      <w:r>
        <w:rPr>
          <w:i/>
          <w:iCs/>
        </w:rPr>
        <w:t xml:space="preserve"> </w:t>
      </w:r>
      <w:r>
        <w:t>Additionally</w:t>
      </w:r>
      <w:ins w:id="60" w:author="Yige LUO" w:date="2023-05-13T11:07:00Z">
        <w:r w:rsidR="00C238E6">
          <w:t>,</w:t>
        </w:r>
      </w:ins>
      <w:r>
        <w:t xml:space="preserve"> the transcripts in the </w:t>
      </w:r>
      <w:r>
        <w:rPr>
          <w:i/>
          <w:iCs/>
        </w:rPr>
        <w:t>D. prolongata</w:t>
      </w:r>
      <w:r>
        <w:t xml:space="preserve"> and</w:t>
      </w:r>
      <w:r>
        <w:rPr>
          <w:i/>
          <w:iCs/>
        </w:rPr>
        <w:t xml:space="preserve"> D. </w:t>
      </w:r>
      <w:proofErr w:type="spellStart"/>
      <w:r>
        <w:rPr>
          <w:i/>
          <w:iCs/>
        </w:rPr>
        <w:t>carrolli</w:t>
      </w:r>
      <w:proofErr w:type="spellEnd"/>
      <w:r>
        <w:t xml:space="preserve"> annotations</w:t>
      </w:r>
      <w:r>
        <w:rPr>
          <w:i/>
          <w:iCs/>
        </w:rPr>
        <w:t xml:space="preserve"> </w:t>
      </w:r>
      <w:r>
        <w:t xml:space="preserve">are shorter than those from the references, and many more BUSCO dipteran benchmark genes are fragmented in the </w:t>
      </w:r>
      <w:r>
        <w:rPr>
          <w:i/>
          <w:iCs/>
        </w:rPr>
        <w:t>D. prolongata</w:t>
      </w:r>
      <w:r>
        <w:t xml:space="preserve"> (110) and</w:t>
      </w:r>
      <w:r>
        <w:rPr>
          <w:i/>
          <w:iCs/>
        </w:rPr>
        <w:t xml:space="preserve"> D. </w:t>
      </w:r>
      <w:proofErr w:type="spellStart"/>
      <w:r>
        <w:rPr>
          <w:i/>
          <w:iCs/>
        </w:rPr>
        <w:t>carrolli</w:t>
      </w:r>
      <w:proofErr w:type="spellEnd"/>
      <w:r>
        <w:t xml:space="preserve"> (89) annotations than for the </w:t>
      </w:r>
      <w:r w:rsidR="00D43FF7">
        <w:rPr>
          <w:i/>
          <w:iCs/>
        </w:rPr>
        <w:t>D. rhopaloa</w:t>
      </w:r>
      <w:r w:rsidR="00D43FF7">
        <w:t xml:space="preserve"> </w:t>
      </w:r>
      <w:r w:rsidR="00D43FF7">
        <w:t xml:space="preserve">and </w:t>
      </w:r>
      <w:r w:rsidR="00D43FF7">
        <w:rPr>
          <w:i/>
          <w:iCs/>
        </w:rPr>
        <w:t>D. melanogaster</w:t>
      </w:r>
      <w:r w:rsidR="00D43FF7">
        <w:t xml:space="preserve"> </w:t>
      </w:r>
      <w:r>
        <w:t>references (3</w:t>
      </w:r>
      <w:r w:rsidR="00D43FF7">
        <w:t xml:space="preserve"> each</w:t>
      </w:r>
      <w:r>
        <w:t>).  These statistics show the limitations of current algorithmic annotation methods and indicate that care should be used when using gene models from these draft annotations.  Despite these limitations</w:t>
      </w:r>
      <w:ins w:id="61" w:author="Yige LUO" w:date="2023-05-13T11:07:00Z">
        <w:r w:rsidR="00C238E6">
          <w:t>,</w:t>
        </w:r>
      </w:ins>
      <w:r>
        <w:t xml:space="preserve"> the overall completeness is quite high, with 94.2% </w:t>
      </w:r>
      <w:r>
        <w:lastRenderedPageBreak/>
        <w:t xml:space="preserve">and 93.8% of BUSCO benchmark genes covered by </w:t>
      </w:r>
      <w:r>
        <w:rPr>
          <w:i/>
          <w:iCs/>
        </w:rPr>
        <w:t>D. prolongata</w:t>
      </w:r>
      <w:r>
        <w:t xml:space="preserve"> and</w:t>
      </w:r>
      <w:r>
        <w:rPr>
          <w:i/>
          <w:iCs/>
        </w:rPr>
        <w:t xml:space="preserve"> D. </w:t>
      </w:r>
      <w:proofErr w:type="spellStart"/>
      <w:r>
        <w:rPr>
          <w:i/>
          <w:iCs/>
        </w:rPr>
        <w:t>carrolli</w:t>
      </w:r>
      <w:proofErr w:type="spellEnd"/>
      <w:r>
        <w:t xml:space="preserve"> annotations,</w:t>
      </w:r>
      <w:r>
        <w:rPr>
          <w:i/>
          <w:iCs/>
        </w:rPr>
        <w:t xml:space="preserve"> </w:t>
      </w:r>
      <w:r>
        <w:t xml:space="preserve">and reasonable median transcript lengths in both.  These resources will provide a good foundation for future genetic studies in </w:t>
      </w:r>
      <w:r>
        <w:rPr>
          <w:i/>
          <w:iCs/>
        </w:rPr>
        <w:t>D. prolongata</w:t>
      </w:r>
      <w:r>
        <w:t xml:space="preserve"> and relatives when used with the limitations of draft annotations in mind, and future iterations of the annotations should aim to improve gene model coverage and completeness.</w:t>
      </w:r>
    </w:p>
    <w:p w14:paraId="6FC9B39D" w14:textId="77777777" w:rsidR="00F17014" w:rsidRDefault="00F17014">
      <w:pPr>
        <w:rPr>
          <w:rFonts w:hint="eastAsia"/>
        </w:rPr>
      </w:pPr>
    </w:p>
    <w:tbl>
      <w:tblPr>
        <w:tblW w:w="9091" w:type="dxa"/>
        <w:tblLayout w:type="fixed"/>
        <w:tblCellMar>
          <w:left w:w="0" w:type="dxa"/>
          <w:right w:w="0" w:type="dxa"/>
        </w:tblCellMar>
        <w:tblLook w:val="04A0" w:firstRow="1" w:lastRow="0" w:firstColumn="1" w:lastColumn="0" w:noHBand="0" w:noVBand="1"/>
      </w:tblPr>
      <w:tblGrid>
        <w:gridCol w:w="3329"/>
        <w:gridCol w:w="1445"/>
        <w:gridCol w:w="1429"/>
        <w:gridCol w:w="1353"/>
        <w:gridCol w:w="1535"/>
      </w:tblGrid>
      <w:tr w:rsidR="00F17014" w14:paraId="5E3E1EE3" w14:textId="77777777">
        <w:tc>
          <w:tcPr>
            <w:tcW w:w="3329" w:type="dxa"/>
            <w:vAlign w:val="center"/>
          </w:tcPr>
          <w:p w14:paraId="27FC7CB5" w14:textId="77777777" w:rsidR="00F17014" w:rsidRDefault="00000000">
            <w:pPr>
              <w:pStyle w:val="TableContents"/>
              <w:rPr>
                <w:rFonts w:hint="eastAsia"/>
                <w:b/>
                <w:bCs/>
              </w:rPr>
            </w:pPr>
            <w:r>
              <w:rPr>
                <w:b/>
                <w:bCs/>
              </w:rPr>
              <w:t>Annotation</w:t>
            </w:r>
          </w:p>
        </w:tc>
        <w:tc>
          <w:tcPr>
            <w:tcW w:w="1445" w:type="dxa"/>
            <w:vAlign w:val="center"/>
          </w:tcPr>
          <w:p w14:paraId="1C48EA2C" w14:textId="77777777" w:rsidR="00F17014" w:rsidRDefault="00000000">
            <w:pPr>
              <w:pStyle w:val="TableContents"/>
              <w:jc w:val="right"/>
              <w:rPr>
                <w:rFonts w:hint="eastAsia"/>
                <w:i/>
                <w:iCs/>
              </w:rPr>
            </w:pPr>
            <w:r>
              <w:rPr>
                <w:i/>
                <w:iCs/>
              </w:rPr>
              <w:t>prolongata</w:t>
            </w:r>
          </w:p>
        </w:tc>
        <w:tc>
          <w:tcPr>
            <w:tcW w:w="1429" w:type="dxa"/>
            <w:vAlign w:val="center"/>
          </w:tcPr>
          <w:p w14:paraId="344C593A" w14:textId="77777777" w:rsidR="00F17014" w:rsidRDefault="00000000">
            <w:pPr>
              <w:pStyle w:val="TableContents"/>
              <w:jc w:val="right"/>
              <w:rPr>
                <w:rFonts w:hint="eastAsia"/>
                <w:i/>
                <w:iCs/>
              </w:rPr>
            </w:pPr>
            <w:proofErr w:type="spellStart"/>
            <w:r>
              <w:rPr>
                <w:i/>
                <w:iCs/>
              </w:rPr>
              <w:t>carrolli</w:t>
            </w:r>
            <w:proofErr w:type="spellEnd"/>
          </w:p>
        </w:tc>
        <w:tc>
          <w:tcPr>
            <w:tcW w:w="1353" w:type="dxa"/>
            <w:vAlign w:val="center"/>
          </w:tcPr>
          <w:p w14:paraId="7007C53B" w14:textId="77777777" w:rsidR="00F17014" w:rsidRDefault="00000000">
            <w:pPr>
              <w:pStyle w:val="TableContents"/>
              <w:jc w:val="right"/>
              <w:rPr>
                <w:rFonts w:hint="eastAsia"/>
                <w:i/>
                <w:iCs/>
              </w:rPr>
            </w:pPr>
            <w:r>
              <w:rPr>
                <w:i/>
                <w:iCs/>
              </w:rPr>
              <w:t>rhopaloa</w:t>
            </w:r>
          </w:p>
        </w:tc>
        <w:tc>
          <w:tcPr>
            <w:tcW w:w="1535" w:type="dxa"/>
            <w:vAlign w:val="center"/>
          </w:tcPr>
          <w:p w14:paraId="75266D5A" w14:textId="77777777" w:rsidR="00F17014" w:rsidRDefault="00000000">
            <w:pPr>
              <w:pStyle w:val="TableContents"/>
              <w:jc w:val="right"/>
              <w:rPr>
                <w:rFonts w:hint="eastAsia"/>
                <w:i/>
                <w:iCs/>
              </w:rPr>
            </w:pPr>
            <w:r>
              <w:rPr>
                <w:i/>
                <w:iCs/>
              </w:rPr>
              <w:t>melanogaster</w:t>
            </w:r>
          </w:p>
        </w:tc>
      </w:tr>
      <w:tr w:rsidR="00F17014" w14:paraId="744C6125" w14:textId="77777777">
        <w:tc>
          <w:tcPr>
            <w:tcW w:w="3329" w:type="dxa"/>
            <w:vAlign w:val="center"/>
          </w:tcPr>
          <w:p w14:paraId="1033DAC9" w14:textId="77777777" w:rsidR="00F17014" w:rsidRDefault="00000000">
            <w:pPr>
              <w:pStyle w:val="TableContents"/>
              <w:rPr>
                <w:rFonts w:hint="eastAsia"/>
                <w:b/>
                <w:bCs/>
              </w:rPr>
            </w:pPr>
            <w:r>
              <w:rPr>
                <w:b/>
                <w:bCs/>
              </w:rPr>
              <w:t>Genes</w:t>
            </w:r>
          </w:p>
        </w:tc>
        <w:tc>
          <w:tcPr>
            <w:tcW w:w="1445" w:type="dxa"/>
            <w:vAlign w:val="center"/>
          </w:tcPr>
          <w:p w14:paraId="305D0F36" w14:textId="77777777" w:rsidR="00F17014" w:rsidRDefault="00000000">
            <w:pPr>
              <w:pStyle w:val="TableContents"/>
              <w:jc w:val="right"/>
              <w:rPr>
                <w:rFonts w:hint="eastAsia"/>
              </w:rPr>
            </w:pPr>
            <w:r>
              <w:t>19570</w:t>
            </w:r>
          </w:p>
        </w:tc>
        <w:tc>
          <w:tcPr>
            <w:tcW w:w="1429" w:type="dxa"/>
            <w:vAlign w:val="center"/>
          </w:tcPr>
          <w:p w14:paraId="7D1D5B50" w14:textId="77777777" w:rsidR="00F17014" w:rsidRDefault="00000000">
            <w:pPr>
              <w:pStyle w:val="TableContents"/>
              <w:jc w:val="right"/>
              <w:rPr>
                <w:rFonts w:hint="eastAsia"/>
              </w:rPr>
            </w:pPr>
            <w:r>
              <w:t xml:space="preserve">16346 </w:t>
            </w:r>
          </w:p>
        </w:tc>
        <w:tc>
          <w:tcPr>
            <w:tcW w:w="1353" w:type="dxa"/>
            <w:vAlign w:val="center"/>
          </w:tcPr>
          <w:p w14:paraId="6A44FDF4" w14:textId="77777777" w:rsidR="00F17014" w:rsidRDefault="00000000">
            <w:pPr>
              <w:pStyle w:val="TableContents"/>
              <w:jc w:val="right"/>
              <w:rPr>
                <w:rFonts w:hint="eastAsia"/>
              </w:rPr>
            </w:pPr>
            <w:r>
              <w:t>15463</w:t>
            </w:r>
          </w:p>
        </w:tc>
        <w:tc>
          <w:tcPr>
            <w:tcW w:w="1535" w:type="dxa"/>
            <w:vAlign w:val="center"/>
          </w:tcPr>
          <w:p w14:paraId="73CF5713" w14:textId="77777777" w:rsidR="00F17014" w:rsidRDefault="00000000">
            <w:pPr>
              <w:pStyle w:val="TableContents"/>
              <w:jc w:val="right"/>
              <w:rPr>
                <w:rFonts w:hint="eastAsia"/>
              </w:rPr>
            </w:pPr>
            <w:r>
              <w:t>17559</w:t>
            </w:r>
          </w:p>
        </w:tc>
      </w:tr>
      <w:tr w:rsidR="00F17014" w14:paraId="6F92C4FC" w14:textId="77777777">
        <w:tc>
          <w:tcPr>
            <w:tcW w:w="3329" w:type="dxa"/>
            <w:vAlign w:val="center"/>
          </w:tcPr>
          <w:p w14:paraId="3137C25A" w14:textId="77777777" w:rsidR="00F17014" w:rsidRDefault="00000000">
            <w:pPr>
              <w:pStyle w:val="TableContents"/>
              <w:rPr>
                <w:rFonts w:hint="eastAsia"/>
                <w:b/>
                <w:bCs/>
              </w:rPr>
            </w:pPr>
            <w:r>
              <w:rPr>
                <w:b/>
                <w:bCs/>
              </w:rPr>
              <w:t>Protein Coding Genes</w:t>
            </w:r>
          </w:p>
        </w:tc>
        <w:tc>
          <w:tcPr>
            <w:tcW w:w="1445" w:type="dxa"/>
            <w:vAlign w:val="center"/>
          </w:tcPr>
          <w:p w14:paraId="4327BE8D" w14:textId="77777777" w:rsidR="00F17014" w:rsidRDefault="00000000">
            <w:pPr>
              <w:pStyle w:val="TableContents"/>
              <w:jc w:val="right"/>
              <w:rPr>
                <w:rFonts w:hint="eastAsia"/>
              </w:rPr>
            </w:pPr>
            <w:r>
              <w:t>16383</w:t>
            </w:r>
          </w:p>
        </w:tc>
        <w:tc>
          <w:tcPr>
            <w:tcW w:w="1429" w:type="dxa"/>
            <w:vAlign w:val="center"/>
          </w:tcPr>
          <w:p w14:paraId="66C6087A" w14:textId="77777777" w:rsidR="00F17014" w:rsidRDefault="00000000">
            <w:pPr>
              <w:pStyle w:val="TableContents"/>
              <w:jc w:val="right"/>
              <w:rPr>
                <w:rFonts w:hint="eastAsia"/>
              </w:rPr>
            </w:pPr>
            <w:r>
              <w:t>13159</w:t>
            </w:r>
          </w:p>
        </w:tc>
        <w:tc>
          <w:tcPr>
            <w:tcW w:w="1353" w:type="dxa"/>
            <w:vAlign w:val="center"/>
          </w:tcPr>
          <w:p w14:paraId="564027AE" w14:textId="77777777" w:rsidR="00F17014" w:rsidRDefault="00000000">
            <w:pPr>
              <w:pStyle w:val="TableContents"/>
              <w:jc w:val="right"/>
              <w:rPr>
                <w:rFonts w:hint="eastAsia"/>
              </w:rPr>
            </w:pPr>
            <w:r>
              <w:t>14607</w:t>
            </w:r>
          </w:p>
        </w:tc>
        <w:tc>
          <w:tcPr>
            <w:tcW w:w="1535" w:type="dxa"/>
            <w:vAlign w:val="center"/>
          </w:tcPr>
          <w:p w14:paraId="763F259C" w14:textId="77777777" w:rsidR="00F17014" w:rsidRDefault="00000000">
            <w:pPr>
              <w:pStyle w:val="TableContents"/>
              <w:jc w:val="right"/>
              <w:rPr>
                <w:rFonts w:hint="eastAsia"/>
              </w:rPr>
            </w:pPr>
            <w:r>
              <w:t>13986</w:t>
            </w:r>
          </w:p>
        </w:tc>
      </w:tr>
      <w:tr w:rsidR="00F17014" w14:paraId="0571D71C" w14:textId="77777777">
        <w:tc>
          <w:tcPr>
            <w:tcW w:w="3329" w:type="dxa"/>
            <w:vAlign w:val="center"/>
          </w:tcPr>
          <w:p w14:paraId="6C9BE65D" w14:textId="77777777" w:rsidR="00F17014" w:rsidRDefault="00000000">
            <w:pPr>
              <w:pStyle w:val="TableContents"/>
              <w:rPr>
                <w:rFonts w:hint="eastAsia"/>
                <w:b/>
                <w:bCs/>
              </w:rPr>
            </w:pPr>
            <w:r>
              <w:rPr>
                <w:b/>
                <w:bCs/>
              </w:rPr>
              <w:t>Exons</w:t>
            </w:r>
          </w:p>
        </w:tc>
        <w:tc>
          <w:tcPr>
            <w:tcW w:w="1445" w:type="dxa"/>
            <w:vAlign w:val="center"/>
          </w:tcPr>
          <w:p w14:paraId="33E17080" w14:textId="77777777" w:rsidR="00F17014" w:rsidRDefault="00000000">
            <w:pPr>
              <w:pStyle w:val="TableContents"/>
              <w:jc w:val="right"/>
              <w:rPr>
                <w:rFonts w:hint="eastAsia"/>
              </w:rPr>
            </w:pPr>
            <w:r>
              <w:t>180792</w:t>
            </w:r>
          </w:p>
        </w:tc>
        <w:tc>
          <w:tcPr>
            <w:tcW w:w="1429" w:type="dxa"/>
            <w:vAlign w:val="center"/>
          </w:tcPr>
          <w:p w14:paraId="6AA5BBEF" w14:textId="77777777" w:rsidR="00F17014" w:rsidRDefault="00000000">
            <w:pPr>
              <w:pStyle w:val="TableContents"/>
              <w:jc w:val="right"/>
              <w:rPr>
                <w:rFonts w:hint="eastAsia"/>
              </w:rPr>
            </w:pPr>
            <w:r>
              <w:t>168247</w:t>
            </w:r>
          </w:p>
        </w:tc>
        <w:tc>
          <w:tcPr>
            <w:tcW w:w="1353" w:type="dxa"/>
            <w:vAlign w:val="center"/>
          </w:tcPr>
          <w:p w14:paraId="7327AD11" w14:textId="77777777" w:rsidR="00F17014" w:rsidRDefault="00000000">
            <w:pPr>
              <w:pStyle w:val="TableContents"/>
              <w:jc w:val="right"/>
              <w:rPr>
                <w:rFonts w:hint="eastAsia"/>
              </w:rPr>
            </w:pPr>
            <w:r>
              <w:t>154625</w:t>
            </w:r>
          </w:p>
        </w:tc>
        <w:tc>
          <w:tcPr>
            <w:tcW w:w="1535" w:type="dxa"/>
            <w:vAlign w:val="center"/>
          </w:tcPr>
          <w:p w14:paraId="54275EEF" w14:textId="77777777" w:rsidR="00F17014" w:rsidRDefault="00000000">
            <w:pPr>
              <w:pStyle w:val="TableContents"/>
              <w:jc w:val="right"/>
              <w:rPr>
                <w:rFonts w:hint="eastAsia"/>
              </w:rPr>
            </w:pPr>
            <w:r>
              <w:t>190719</w:t>
            </w:r>
          </w:p>
        </w:tc>
      </w:tr>
      <w:tr w:rsidR="00F17014" w14:paraId="6A172626" w14:textId="77777777">
        <w:tc>
          <w:tcPr>
            <w:tcW w:w="3329" w:type="dxa"/>
            <w:vAlign w:val="center"/>
          </w:tcPr>
          <w:p w14:paraId="7B56104E" w14:textId="77777777" w:rsidR="00F17014" w:rsidRDefault="00000000">
            <w:pPr>
              <w:pStyle w:val="TableContents"/>
              <w:rPr>
                <w:rFonts w:hint="eastAsia"/>
                <w:b/>
                <w:bCs/>
              </w:rPr>
            </w:pPr>
            <w:r>
              <w:rPr>
                <w:b/>
                <w:bCs/>
              </w:rPr>
              <w:t>Median Transcript Length (bp)</w:t>
            </w:r>
          </w:p>
        </w:tc>
        <w:tc>
          <w:tcPr>
            <w:tcW w:w="1445" w:type="dxa"/>
            <w:vAlign w:val="center"/>
          </w:tcPr>
          <w:p w14:paraId="2FBC76F3" w14:textId="77777777" w:rsidR="00F17014" w:rsidRDefault="00000000">
            <w:pPr>
              <w:pStyle w:val="TableContents"/>
              <w:jc w:val="right"/>
              <w:rPr>
                <w:rFonts w:hint="eastAsia"/>
              </w:rPr>
            </w:pPr>
            <w:r>
              <w:t>1636</w:t>
            </w:r>
          </w:p>
        </w:tc>
        <w:tc>
          <w:tcPr>
            <w:tcW w:w="1429" w:type="dxa"/>
            <w:vAlign w:val="center"/>
          </w:tcPr>
          <w:p w14:paraId="6C2C106E" w14:textId="77777777" w:rsidR="00F17014" w:rsidRDefault="00000000">
            <w:pPr>
              <w:pStyle w:val="TableContents"/>
              <w:jc w:val="right"/>
              <w:rPr>
                <w:rFonts w:hint="eastAsia"/>
              </w:rPr>
            </w:pPr>
            <w:r>
              <w:t>1758</w:t>
            </w:r>
          </w:p>
        </w:tc>
        <w:tc>
          <w:tcPr>
            <w:tcW w:w="1353" w:type="dxa"/>
            <w:vAlign w:val="center"/>
          </w:tcPr>
          <w:p w14:paraId="717F4917" w14:textId="77777777" w:rsidR="00F17014" w:rsidRDefault="00000000">
            <w:pPr>
              <w:pStyle w:val="TableContents"/>
              <w:jc w:val="right"/>
              <w:rPr>
                <w:rFonts w:hint="eastAsia"/>
              </w:rPr>
            </w:pPr>
            <w:r>
              <w:t>1995</w:t>
            </w:r>
          </w:p>
        </w:tc>
        <w:tc>
          <w:tcPr>
            <w:tcW w:w="1535" w:type="dxa"/>
            <w:vAlign w:val="center"/>
          </w:tcPr>
          <w:p w14:paraId="3B23DE62" w14:textId="77777777" w:rsidR="00F17014" w:rsidRDefault="00000000">
            <w:pPr>
              <w:pStyle w:val="TableContents"/>
              <w:jc w:val="right"/>
              <w:rPr>
                <w:rFonts w:hint="eastAsia"/>
              </w:rPr>
            </w:pPr>
            <w:r>
              <w:t>1954</w:t>
            </w:r>
          </w:p>
        </w:tc>
      </w:tr>
      <w:tr w:rsidR="00F17014" w14:paraId="724A6720" w14:textId="77777777">
        <w:tc>
          <w:tcPr>
            <w:tcW w:w="3329" w:type="dxa"/>
            <w:vAlign w:val="center"/>
          </w:tcPr>
          <w:p w14:paraId="151F63C3" w14:textId="77777777" w:rsidR="00F17014" w:rsidRDefault="00000000">
            <w:pPr>
              <w:pStyle w:val="TableContents"/>
              <w:rPr>
                <w:rFonts w:hint="eastAsia"/>
                <w:b/>
                <w:bCs/>
              </w:rPr>
            </w:pPr>
            <w:r>
              <w:rPr>
                <w:b/>
                <w:bCs/>
              </w:rPr>
              <w:t>Longest Transcript (bp)</w:t>
            </w:r>
          </w:p>
        </w:tc>
        <w:tc>
          <w:tcPr>
            <w:tcW w:w="1445" w:type="dxa"/>
            <w:vAlign w:val="center"/>
          </w:tcPr>
          <w:p w14:paraId="7042EF27" w14:textId="77777777" w:rsidR="00F17014" w:rsidRDefault="00000000">
            <w:pPr>
              <w:pStyle w:val="TableContents"/>
              <w:jc w:val="right"/>
              <w:rPr>
                <w:rFonts w:hint="eastAsia"/>
              </w:rPr>
            </w:pPr>
            <w:r>
              <w:t>63866</w:t>
            </w:r>
          </w:p>
        </w:tc>
        <w:tc>
          <w:tcPr>
            <w:tcW w:w="1429" w:type="dxa"/>
            <w:vAlign w:val="center"/>
          </w:tcPr>
          <w:p w14:paraId="52DD97AA" w14:textId="77777777" w:rsidR="00F17014" w:rsidRDefault="00000000">
            <w:pPr>
              <w:pStyle w:val="TableContents"/>
              <w:jc w:val="right"/>
              <w:rPr>
                <w:rFonts w:hint="eastAsia"/>
              </w:rPr>
            </w:pPr>
            <w:r>
              <w:t>63847</w:t>
            </w:r>
          </w:p>
        </w:tc>
        <w:tc>
          <w:tcPr>
            <w:tcW w:w="1353" w:type="dxa"/>
            <w:vAlign w:val="center"/>
          </w:tcPr>
          <w:p w14:paraId="1A102F33" w14:textId="77777777" w:rsidR="00F17014" w:rsidRDefault="00000000">
            <w:pPr>
              <w:pStyle w:val="TableContents"/>
              <w:jc w:val="right"/>
              <w:rPr>
                <w:rFonts w:hint="eastAsia"/>
              </w:rPr>
            </w:pPr>
            <w:r>
              <w:t>65859</w:t>
            </w:r>
          </w:p>
        </w:tc>
        <w:tc>
          <w:tcPr>
            <w:tcW w:w="1535" w:type="dxa"/>
            <w:vAlign w:val="center"/>
          </w:tcPr>
          <w:p w14:paraId="79EF7437" w14:textId="77777777" w:rsidR="00F17014" w:rsidRDefault="00000000">
            <w:pPr>
              <w:pStyle w:val="TableContents"/>
              <w:jc w:val="right"/>
              <w:rPr>
                <w:rFonts w:hint="eastAsia"/>
              </w:rPr>
            </w:pPr>
            <w:r>
              <w:t>71382</w:t>
            </w:r>
          </w:p>
        </w:tc>
      </w:tr>
      <w:tr w:rsidR="00F17014" w14:paraId="45A8734E" w14:textId="77777777">
        <w:tc>
          <w:tcPr>
            <w:tcW w:w="3329" w:type="dxa"/>
            <w:vAlign w:val="center"/>
          </w:tcPr>
          <w:p w14:paraId="2B632E49" w14:textId="77777777" w:rsidR="00F17014" w:rsidRDefault="00000000">
            <w:pPr>
              <w:pStyle w:val="TableContents"/>
              <w:rPr>
                <w:rFonts w:hint="eastAsia"/>
                <w:b/>
                <w:bCs/>
              </w:rPr>
            </w:pPr>
            <w:r>
              <w:rPr>
                <w:b/>
                <w:bCs/>
              </w:rPr>
              <w:t>BUSCO Complete</w:t>
            </w:r>
          </w:p>
        </w:tc>
        <w:tc>
          <w:tcPr>
            <w:tcW w:w="1445" w:type="dxa"/>
            <w:vAlign w:val="center"/>
          </w:tcPr>
          <w:p w14:paraId="16F38382" w14:textId="77777777" w:rsidR="00F17014" w:rsidRDefault="00000000">
            <w:pPr>
              <w:pStyle w:val="TableContents"/>
              <w:jc w:val="right"/>
              <w:rPr>
                <w:rFonts w:hint="eastAsia"/>
              </w:rPr>
            </w:pPr>
            <w:r>
              <w:t>94.2% (3093)</w:t>
            </w:r>
          </w:p>
        </w:tc>
        <w:tc>
          <w:tcPr>
            <w:tcW w:w="1429" w:type="dxa"/>
            <w:vAlign w:val="center"/>
          </w:tcPr>
          <w:p w14:paraId="1708D5AA" w14:textId="77777777" w:rsidR="00F17014" w:rsidRDefault="00000000">
            <w:pPr>
              <w:pStyle w:val="TableContents"/>
              <w:jc w:val="right"/>
              <w:rPr>
                <w:rFonts w:hint="eastAsia"/>
              </w:rPr>
            </w:pPr>
            <w:r>
              <w:t>93.8% (3081)</w:t>
            </w:r>
          </w:p>
        </w:tc>
        <w:tc>
          <w:tcPr>
            <w:tcW w:w="1353" w:type="dxa"/>
            <w:vAlign w:val="center"/>
          </w:tcPr>
          <w:p w14:paraId="48F9A084" w14:textId="77777777" w:rsidR="00F17014" w:rsidRDefault="00000000">
            <w:pPr>
              <w:pStyle w:val="TableContents"/>
              <w:jc w:val="right"/>
              <w:rPr>
                <w:rFonts w:hint="eastAsia"/>
              </w:rPr>
            </w:pPr>
            <w:r>
              <w:t>99.4% (3267)</w:t>
            </w:r>
          </w:p>
        </w:tc>
        <w:tc>
          <w:tcPr>
            <w:tcW w:w="1535" w:type="dxa"/>
            <w:vAlign w:val="center"/>
          </w:tcPr>
          <w:p w14:paraId="2B8FC5EA" w14:textId="77777777" w:rsidR="00F17014" w:rsidRDefault="00000000">
            <w:pPr>
              <w:pStyle w:val="TableContents"/>
              <w:jc w:val="right"/>
              <w:rPr>
                <w:rFonts w:hint="eastAsia"/>
              </w:rPr>
            </w:pPr>
            <w:r>
              <w:t>99.9% (3282)</w:t>
            </w:r>
          </w:p>
        </w:tc>
      </w:tr>
      <w:tr w:rsidR="00F17014" w14:paraId="2EF3B29D" w14:textId="77777777">
        <w:tc>
          <w:tcPr>
            <w:tcW w:w="3329" w:type="dxa"/>
            <w:vAlign w:val="center"/>
          </w:tcPr>
          <w:p w14:paraId="6A5C543F" w14:textId="77777777" w:rsidR="00F17014" w:rsidRDefault="00000000">
            <w:pPr>
              <w:pStyle w:val="TableContents"/>
              <w:rPr>
                <w:rFonts w:hint="eastAsia"/>
                <w:b/>
                <w:bCs/>
              </w:rPr>
            </w:pPr>
            <w:r>
              <w:rPr>
                <w:b/>
                <w:bCs/>
              </w:rPr>
              <w:t>BUSCO Fragmented</w:t>
            </w:r>
          </w:p>
        </w:tc>
        <w:tc>
          <w:tcPr>
            <w:tcW w:w="1445" w:type="dxa"/>
            <w:vAlign w:val="center"/>
          </w:tcPr>
          <w:p w14:paraId="7318D7B7" w14:textId="77777777" w:rsidR="00F17014" w:rsidRDefault="00000000">
            <w:pPr>
              <w:pStyle w:val="TableContents"/>
              <w:jc w:val="right"/>
              <w:rPr>
                <w:rFonts w:hint="eastAsia"/>
              </w:rPr>
            </w:pPr>
            <w:r>
              <w:t>3.3% (110)</w:t>
            </w:r>
          </w:p>
        </w:tc>
        <w:tc>
          <w:tcPr>
            <w:tcW w:w="1429" w:type="dxa"/>
            <w:vAlign w:val="center"/>
          </w:tcPr>
          <w:p w14:paraId="1B1877BA" w14:textId="77777777" w:rsidR="00F17014" w:rsidRDefault="00000000">
            <w:pPr>
              <w:pStyle w:val="TableContents"/>
              <w:jc w:val="right"/>
              <w:rPr>
                <w:rFonts w:hint="eastAsia"/>
              </w:rPr>
            </w:pPr>
            <w:r>
              <w:t>2.7% (89)</w:t>
            </w:r>
          </w:p>
        </w:tc>
        <w:tc>
          <w:tcPr>
            <w:tcW w:w="1353" w:type="dxa"/>
            <w:vAlign w:val="center"/>
          </w:tcPr>
          <w:p w14:paraId="14B5D1F2" w14:textId="77777777" w:rsidR="00F17014" w:rsidRDefault="00000000">
            <w:pPr>
              <w:pStyle w:val="TableContents"/>
              <w:jc w:val="right"/>
              <w:rPr>
                <w:rFonts w:hint="eastAsia"/>
              </w:rPr>
            </w:pPr>
            <w:r>
              <w:t>0.1% (3)</w:t>
            </w:r>
          </w:p>
        </w:tc>
        <w:tc>
          <w:tcPr>
            <w:tcW w:w="1535" w:type="dxa"/>
            <w:vAlign w:val="center"/>
          </w:tcPr>
          <w:p w14:paraId="1E43ED4F" w14:textId="77777777" w:rsidR="00F17014" w:rsidRDefault="00000000">
            <w:pPr>
              <w:pStyle w:val="TableContents"/>
              <w:jc w:val="right"/>
              <w:rPr>
                <w:rFonts w:hint="eastAsia"/>
              </w:rPr>
            </w:pPr>
            <w:r>
              <w:t>0.1% (3)</w:t>
            </w:r>
          </w:p>
        </w:tc>
      </w:tr>
      <w:tr w:rsidR="00F17014" w14:paraId="3FD2FB3D" w14:textId="77777777">
        <w:tc>
          <w:tcPr>
            <w:tcW w:w="3329" w:type="dxa"/>
            <w:vAlign w:val="center"/>
          </w:tcPr>
          <w:p w14:paraId="5617EC61" w14:textId="77777777" w:rsidR="00F17014" w:rsidRDefault="00000000">
            <w:pPr>
              <w:pStyle w:val="TableContents"/>
              <w:rPr>
                <w:rFonts w:hint="eastAsia"/>
                <w:b/>
                <w:bCs/>
              </w:rPr>
            </w:pPr>
            <w:r>
              <w:rPr>
                <w:b/>
                <w:bCs/>
              </w:rPr>
              <w:t>BUSCO Missing</w:t>
            </w:r>
          </w:p>
        </w:tc>
        <w:tc>
          <w:tcPr>
            <w:tcW w:w="1445" w:type="dxa"/>
            <w:vAlign w:val="center"/>
          </w:tcPr>
          <w:p w14:paraId="6ED419AE" w14:textId="77777777" w:rsidR="00F17014" w:rsidRDefault="00000000">
            <w:pPr>
              <w:pStyle w:val="TableContents"/>
              <w:jc w:val="right"/>
              <w:rPr>
                <w:rFonts w:hint="eastAsia"/>
              </w:rPr>
            </w:pPr>
            <w:r>
              <w:t>2.5% (82)</w:t>
            </w:r>
          </w:p>
        </w:tc>
        <w:tc>
          <w:tcPr>
            <w:tcW w:w="1429" w:type="dxa"/>
            <w:vAlign w:val="center"/>
          </w:tcPr>
          <w:p w14:paraId="59EA1D3F" w14:textId="77777777" w:rsidR="00F17014" w:rsidRDefault="00000000">
            <w:pPr>
              <w:pStyle w:val="TableContents"/>
              <w:jc w:val="right"/>
              <w:rPr>
                <w:rFonts w:hint="eastAsia"/>
              </w:rPr>
            </w:pPr>
            <w:r>
              <w:t>3.5% (115)</w:t>
            </w:r>
          </w:p>
        </w:tc>
        <w:tc>
          <w:tcPr>
            <w:tcW w:w="1353" w:type="dxa"/>
            <w:vAlign w:val="center"/>
          </w:tcPr>
          <w:p w14:paraId="0570EF9A" w14:textId="77777777" w:rsidR="00F17014" w:rsidRDefault="00000000">
            <w:pPr>
              <w:pStyle w:val="TableContents"/>
              <w:jc w:val="right"/>
              <w:rPr>
                <w:rFonts w:hint="eastAsia"/>
              </w:rPr>
            </w:pPr>
            <w:r>
              <w:t>0.5% (15)</w:t>
            </w:r>
          </w:p>
        </w:tc>
        <w:tc>
          <w:tcPr>
            <w:tcW w:w="1535" w:type="dxa"/>
            <w:vAlign w:val="center"/>
          </w:tcPr>
          <w:p w14:paraId="58A4A822" w14:textId="77777777" w:rsidR="00F17014" w:rsidRDefault="00000000">
            <w:pPr>
              <w:pStyle w:val="TableContents"/>
              <w:jc w:val="right"/>
              <w:rPr>
                <w:rFonts w:hint="eastAsia"/>
              </w:rPr>
            </w:pPr>
            <w:r>
              <w:t>0.0% (0)</w:t>
            </w:r>
          </w:p>
        </w:tc>
      </w:tr>
    </w:tbl>
    <w:p w14:paraId="1BFD39AA" w14:textId="77777777" w:rsidR="00F17014" w:rsidRDefault="00000000">
      <w:pPr>
        <w:pStyle w:val="FrameContents"/>
        <w:overflowPunct w:val="0"/>
        <w:rPr>
          <w:rFonts w:hint="eastAsia"/>
        </w:rPr>
      </w:pPr>
      <w:r>
        <w:rPr>
          <w:color w:val="000000"/>
        </w:rPr>
        <w:t xml:space="preserve">Table 2: Statistics for annotation completeness for </w:t>
      </w:r>
      <w:r>
        <w:rPr>
          <w:i/>
          <w:iCs/>
          <w:color w:val="000000"/>
        </w:rPr>
        <w:t>D. prolongata</w:t>
      </w:r>
      <w:r>
        <w:rPr>
          <w:color w:val="000000"/>
        </w:rPr>
        <w:t xml:space="preserve"> </w:t>
      </w:r>
      <w:commentRangeStart w:id="62"/>
      <w:r>
        <w:rPr>
          <w:color w:val="000000"/>
        </w:rPr>
        <w:t>and</w:t>
      </w:r>
      <w:commentRangeEnd w:id="62"/>
      <w:r w:rsidR="00D43FF7">
        <w:rPr>
          <w:rStyle w:val="CommentReference"/>
          <w:rFonts w:cs="Mangal"/>
        </w:rPr>
        <w:commentReference w:id="62"/>
      </w:r>
      <w:r>
        <w:rPr>
          <w:i/>
          <w:iCs/>
          <w:color w:val="000000"/>
        </w:rPr>
        <w:t xml:space="preserve"> D. </w:t>
      </w:r>
      <w:proofErr w:type="spellStart"/>
      <w:r>
        <w:rPr>
          <w:i/>
          <w:iCs/>
          <w:color w:val="000000"/>
        </w:rPr>
        <w:t>carrolli</w:t>
      </w:r>
      <w:proofErr w:type="spellEnd"/>
      <w:r>
        <w:rPr>
          <w:i/>
          <w:iCs/>
          <w:color w:val="000000"/>
        </w:rPr>
        <w:t xml:space="preserve"> </w:t>
      </w:r>
      <w:r>
        <w:rPr>
          <w:color w:val="000000"/>
        </w:rPr>
        <w:t xml:space="preserve">annotations alongside reference annotations </w:t>
      </w:r>
      <w:r>
        <w:rPr>
          <w:i/>
          <w:iCs/>
          <w:color w:val="000000"/>
        </w:rPr>
        <w:t>D. rhopaloa</w:t>
      </w:r>
      <w:r>
        <w:rPr>
          <w:color w:val="000000"/>
        </w:rPr>
        <w:t xml:space="preserve"> GCF_018152115.1 and </w:t>
      </w:r>
      <w:r>
        <w:rPr>
          <w:i/>
          <w:iCs/>
          <w:color w:val="000000"/>
        </w:rPr>
        <w:t>D. melanogaster</w:t>
      </w:r>
      <w:r>
        <w:rPr>
          <w:color w:val="000000"/>
        </w:rPr>
        <w:t xml:space="preserve"> GCF_000001215.4.  BUSCO statistics are for the 3285 genes in the diptera_odb10 benchmark set.</w:t>
      </w:r>
    </w:p>
    <w:p w14:paraId="5C99F4D0" w14:textId="77777777" w:rsidR="00F17014" w:rsidRDefault="00F17014">
      <w:pPr>
        <w:rPr>
          <w:rFonts w:hint="eastAsia"/>
        </w:rPr>
      </w:pPr>
    </w:p>
    <w:p w14:paraId="1951C966" w14:textId="77777777" w:rsidR="00F17014" w:rsidRDefault="00000000">
      <w:pPr>
        <w:rPr>
          <w:rFonts w:hint="eastAsia"/>
          <w:i/>
          <w:iCs/>
        </w:rPr>
      </w:pPr>
      <w:r>
        <w:t>Potential regional duplication</w:t>
      </w:r>
    </w:p>
    <w:p w14:paraId="71A80EDD" w14:textId="77777777" w:rsidR="00F17014" w:rsidRDefault="00000000">
      <w:pPr>
        <w:rPr>
          <w:rFonts w:hint="eastAsia"/>
          <w:i/>
          <w:iCs/>
        </w:rPr>
      </w:pPr>
      <w:r>
        <w:tab/>
        <w:t xml:space="preserve">The other major caveat for this assembly and annotation is the extent of identified duplication.  This stands out most clearly in the </w:t>
      </w:r>
      <w:r>
        <w:rPr>
          <w:i/>
          <w:iCs/>
        </w:rPr>
        <w:t>D. prolongata</w:t>
      </w:r>
      <w:r>
        <w:t xml:space="preserve"> assembly BUSCO scores, where 200 benchmark single-copy genes were identified as duplicated compared to 12 for </w:t>
      </w:r>
      <w:r>
        <w:rPr>
          <w:i/>
          <w:iCs/>
        </w:rPr>
        <w:t>D. rhopaloa</w:t>
      </w:r>
      <w:r>
        <w:t xml:space="preserve"> and 8 for </w:t>
      </w:r>
      <w:r>
        <w:rPr>
          <w:i/>
          <w:iCs/>
        </w:rPr>
        <w:t>D. melanogaster</w:t>
      </w:r>
      <w:r>
        <w:t>.  Additional signatures of duplicated regions are also visible.  The total length of the draft assembly is higher than either reference (Table 1), as is the total number of genes in the annotation (Table 2).  This suggests that some regions are represented more than once.  Some regions of potential duplication are also visible in the whole genome alignment (Fig 3).  Identifying and removing duplicate scaffolds is a clear avenue of improvement for future iterations of this genomic reference.</w:t>
      </w:r>
    </w:p>
    <w:p w14:paraId="574F390F" w14:textId="77777777" w:rsidR="00F17014" w:rsidRDefault="00F17014">
      <w:pPr>
        <w:rPr>
          <w:rFonts w:hint="eastAsia"/>
          <w:i/>
          <w:iCs/>
        </w:rPr>
      </w:pPr>
    </w:p>
    <w:p w14:paraId="154CC932" w14:textId="77777777" w:rsidR="00F17014" w:rsidRDefault="00F17014">
      <w:pPr>
        <w:rPr>
          <w:rFonts w:hint="eastAsia"/>
          <w:i/>
          <w:iCs/>
        </w:rPr>
      </w:pPr>
    </w:p>
    <w:p w14:paraId="3DCF4759" w14:textId="77777777" w:rsidR="00F17014" w:rsidRDefault="00F17014">
      <w:pPr>
        <w:rPr>
          <w:rFonts w:hint="eastAsia"/>
          <w:i/>
          <w:iCs/>
        </w:rPr>
      </w:pPr>
    </w:p>
    <w:p w14:paraId="53F10669" w14:textId="77777777" w:rsidR="00F17014" w:rsidRDefault="00000000">
      <w:pPr>
        <w:rPr>
          <w:rFonts w:hint="eastAsia"/>
          <w:i/>
          <w:iCs/>
        </w:rPr>
      </w:pPr>
      <w:r>
        <w:t xml:space="preserve">Literature </w:t>
      </w:r>
      <w:proofErr w:type="gramStart"/>
      <w:r>
        <w:t>cited</w:t>
      </w:r>
      <w:proofErr w:type="gramEnd"/>
    </w:p>
    <w:p w14:paraId="608FC541" w14:textId="77777777" w:rsidR="00F17014" w:rsidRDefault="00000000">
      <w:pPr>
        <w:rPr>
          <w:rFonts w:hint="eastAsia"/>
          <w:i/>
          <w:iCs/>
        </w:rPr>
      </w:pPr>
      <w:r>
        <w:t xml:space="preserve"> </w:t>
      </w:r>
    </w:p>
    <w:p w14:paraId="068F4A06" w14:textId="77777777" w:rsidR="00F17014" w:rsidRDefault="00F17014">
      <w:pPr>
        <w:rPr>
          <w:rFonts w:hint="eastAsia"/>
        </w:rPr>
        <w:sectPr w:rsidR="00F17014">
          <w:pgSz w:w="12240" w:h="15840"/>
          <w:pgMar w:top="1134" w:right="1134" w:bottom="1134" w:left="1134" w:header="0" w:footer="0" w:gutter="0"/>
          <w:cols w:space="720"/>
          <w:formProt w:val="0"/>
          <w:docGrid w:linePitch="100"/>
        </w:sectPr>
      </w:pPr>
    </w:p>
    <w:p w14:paraId="421781E0" w14:textId="77777777" w:rsidR="00F17014" w:rsidRDefault="00000000">
      <w:pPr>
        <w:spacing w:after="140" w:line="288" w:lineRule="auto"/>
        <w:ind w:left="480" w:hanging="480"/>
        <w:rPr>
          <w:rFonts w:hint="eastAsia"/>
          <w:i/>
          <w:iCs/>
        </w:rPr>
      </w:pPr>
      <w:bookmarkStart w:id="63" w:name="Mendeley_Bookmark_EZAMi7aMG0"/>
      <w:bookmarkStart w:id="64" w:name="Mendeley_Bookmark_pJ9pdnTsjT"/>
      <w:r>
        <w:t xml:space="preserve">Barmina, O., &amp; Kopp, A. (2007). Sex-specific expression of a HOX gene associated with rapid morphological evolution. </w:t>
      </w:r>
      <w:r>
        <w:rPr>
          <w:i/>
        </w:rPr>
        <w:t>Developmental Biology</w:t>
      </w:r>
      <w:r>
        <w:t xml:space="preserve">, </w:t>
      </w:r>
      <w:r>
        <w:rPr>
          <w:i/>
        </w:rPr>
        <w:t>311</w:t>
      </w:r>
      <w:r>
        <w:t>(2), 277–286. https://doi.org/10.1016/j.ydbio.2007.07.030</w:t>
      </w:r>
    </w:p>
    <w:p w14:paraId="1ADE42F9" w14:textId="77777777" w:rsidR="00F17014" w:rsidRDefault="00000000">
      <w:pPr>
        <w:spacing w:after="140" w:line="288" w:lineRule="auto"/>
        <w:ind w:left="480" w:hanging="480"/>
        <w:rPr>
          <w:rFonts w:hint="eastAsia"/>
          <w:i/>
          <w:iCs/>
        </w:rPr>
      </w:pPr>
      <w:r>
        <w:t xml:space="preserve">Benson, G. (1999). Tandem repeats finder: A program to analyze DNA sequences. </w:t>
      </w:r>
      <w:r>
        <w:rPr>
          <w:i/>
        </w:rPr>
        <w:t>Nucleic Acids Research</w:t>
      </w:r>
      <w:r>
        <w:t xml:space="preserve">, </w:t>
      </w:r>
      <w:r>
        <w:rPr>
          <w:i/>
        </w:rPr>
        <w:t>27</w:t>
      </w:r>
      <w:r>
        <w:t>(2), 573–580. https://doi.org/10.1093/nar/27.2.573</w:t>
      </w:r>
    </w:p>
    <w:p w14:paraId="5BBC00B4" w14:textId="77777777" w:rsidR="00F17014" w:rsidRDefault="00000000">
      <w:pPr>
        <w:spacing w:after="140" w:line="288" w:lineRule="auto"/>
        <w:ind w:left="480" w:hanging="480"/>
        <w:rPr>
          <w:rFonts w:hint="eastAsia"/>
          <w:i/>
          <w:iCs/>
        </w:rPr>
      </w:pPr>
      <w:r>
        <w:t xml:space="preserve">Camacho, C., </w:t>
      </w:r>
      <w:proofErr w:type="spellStart"/>
      <w:r>
        <w:t>Coulouris</w:t>
      </w:r>
      <w:proofErr w:type="spellEnd"/>
      <w:r>
        <w:t xml:space="preserve">, G., Avagyan, V., Ma, N., Papadopoulos, J., </w:t>
      </w:r>
      <w:proofErr w:type="spellStart"/>
      <w:r>
        <w:t>Bealer</w:t>
      </w:r>
      <w:proofErr w:type="spellEnd"/>
      <w:r>
        <w:t xml:space="preserve">, K., &amp; Madden, T. L. (2009). BLAST+: Architecture and applications. </w:t>
      </w:r>
      <w:r>
        <w:rPr>
          <w:i/>
        </w:rPr>
        <w:t>BMC Bioinformatics</w:t>
      </w:r>
      <w:r>
        <w:t xml:space="preserve">, </w:t>
      </w:r>
      <w:r>
        <w:rPr>
          <w:i/>
        </w:rPr>
        <w:t>10</w:t>
      </w:r>
      <w:r>
        <w:t>, 1–9. https://doi.org/10.1186/1471-2105-10-421</w:t>
      </w:r>
    </w:p>
    <w:p w14:paraId="5673E6B6" w14:textId="77777777" w:rsidR="00F17014" w:rsidRDefault="00000000">
      <w:pPr>
        <w:spacing w:after="140" w:line="288" w:lineRule="auto"/>
        <w:ind w:left="480" w:hanging="480"/>
        <w:rPr>
          <w:rFonts w:hint="eastAsia"/>
          <w:i/>
          <w:iCs/>
        </w:rPr>
      </w:pPr>
      <w:r>
        <w:t xml:space="preserve">Chin, C.-S., Peluso, P., </w:t>
      </w:r>
      <w:proofErr w:type="spellStart"/>
      <w:r>
        <w:t>Sedlazeck</w:t>
      </w:r>
      <w:proofErr w:type="spellEnd"/>
      <w:r>
        <w:t xml:space="preserve">, F. J., </w:t>
      </w:r>
      <w:proofErr w:type="spellStart"/>
      <w:r>
        <w:t>Nattestad</w:t>
      </w:r>
      <w:proofErr w:type="spellEnd"/>
      <w:r>
        <w:t xml:space="preserve">, M., Concepcion, G. T., </w:t>
      </w:r>
      <w:proofErr w:type="spellStart"/>
      <w:r>
        <w:t>Clum</w:t>
      </w:r>
      <w:proofErr w:type="spellEnd"/>
      <w:r>
        <w:t xml:space="preserve">, A., Dunn, C., O’Malley, R., Figueroa-Balderas, R., Morales-Cruz, A., Cramer, G. R., </w:t>
      </w:r>
      <w:proofErr w:type="spellStart"/>
      <w:r>
        <w:t>Delledonne</w:t>
      </w:r>
      <w:proofErr w:type="spellEnd"/>
      <w:r>
        <w:t xml:space="preserve">, M., Luo, C., Ecker, J. R., Cantu, D., Rank, D. R., &amp; Schatz, M. C. (2016). Phased diploid genome assembly </w:t>
      </w:r>
      <w:r>
        <w:lastRenderedPageBreak/>
        <w:t xml:space="preserve">with single-molecule real-time sequencing. </w:t>
      </w:r>
      <w:r>
        <w:rPr>
          <w:i/>
        </w:rPr>
        <w:t>Nature Methods</w:t>
      </w:r>
      <w:r>
        <w:t xml:space="preserve">, </w:t>
      </w:r>
      <w:r>
        <w:rPr>
          <w:i/>
        </w:rPr>
        <w:t>13</w:t>
      </w:r>
      <w:r>
        <w:t>, 1050. http://dx.doi.org/10.1038/nmeth.4035</w:t>
      </w:r>
    </w:p>
    <w:p w14:paraId="3766AE7B" w14:textId="77777777" w:rsidR="00F17014" w:rsidRDefault="00000000">
      <w:pPr>
        <w:spacing w:after="140" w:line="288" w:lineRule="auto"/>
        <w:ind w:left="480" w:hanging="480"/>
        <w:rPr>
          <w:rFonts w:hint="eastAsia"/>
          <w:i/>
          <w:iCs/>
        </w:rPr>
      </w:pPr>
      <w:r>
        <w:t xml:space="preserve">Flynn, J. M., </w:t>
      </w:r>
      <w:proofErr w:type="spellStart"/>
      <w:r>
        <w:t>Hubley</w:t>
      </w:r>
      <w:proofErr w:type="spellEnd"/>
      <w:r>
        <w:t xml:space="preserve">, R., Goubert, C., Rosen, J., Clark, A. G., </w:t>
      </w:r>
      <w:proofErr w:type="spellStart"/>
      <w:r>
        <w:t>Feschotte</w:t>
      </w:r>
      <w:proofErr w:type="spellEnd"/>
      <w:r>
        <w:t xml:space="preserve">, C., &amp; Smit, A. F. (2020). RepeatModeler2 for automated genomic discovery of transposable element families. </w:t>
      </w:r>
      <w:r>
        <w:rPr>
          <w:i/>
        </w:rPr>
        <w:t>Proceedings of the National Academy of Sciences of the United States of America</w:t>
      </w:r>
      <w:r>
        <w:t xml:space="preserve">, </w:t>
      </w:r>
      <w:r>
        <w:rPr>
          <w:i/>
        </w:rPr>
        <w:t>117</w:t>
      </w:r>
      <w:r>
        <w:t>(17), 9451–9457. https://doi.org/10.1073/pnas.1921046117</w:t>
      </w:r>
    </w:p>
    <w:p w14:paraId="794080C4" w14:textId="77777777" w:rsidR="00F17014" w:rsidRDefault="00000000">
      <w:pPr>
        <w:spacing w:after="140" w:line="288" w:lineRule="auto"/>
        <w:ind w:left="480" w:hanging="480"/>
        <w:rPr>
          <w:rFonts w:hint="eastAsia"/>
          <w:i/>
          <w:iCs/>
        </w:rPr>
      </w:pPr>
      <w:proofErr w:type="spellStart"/>
      <w:r>
        <w:t>Gramates</w:t>
      </w:r>
      <w:proofErr w:type="spellEnd"/>
      <w:r>
        <w:t xml:space="preserve">, L. S., </w:t>
      </w:r>
      <w:proofErr w:type="spellStart"/>
      <w:r>
        <w:t>Agapite</w:t>
      </w:r>
      <w:proofErr w:type="spellEnd"/>
      <w:r>
        <w:t xml:space="preserve">, J., Attrill, H., </w:t>
      </w:r>
      <w:proofErr w:type="spellStart"/>
      <w:r>
        <w:t>Calvi</w:t>
      </w:r>
      <w:proofErr w:type="spellEnd"/>
      <w:r>
        <w:t>, B. R., Crosby, M. A., dos Santos, G., Goodman, J. L., Goutte-</w:t>
      </w:r>
      <w:proofErr w:type="spellStart"/>
      <w:r>
        <w:t>Gattat</w:t>
      </w:r>
      <w:proofErr w:type="spellEnd"/>
      <w:r>
        <w:t xml:space="preserve">, D., Jenkins, V. K., Kaufman, T., Larkin, A., Matthews, B. B., Millburn, G., &amp; Strelets, V. B. (2022). FlyBase: a guided tour of highlighted features. </w:t>
      </w:r>
      <w:r>
        <w:rPr>
          <w:i/>
        </w:rPr>
        <w:t>Genetics</w:t>
      </w:r>
      <w:r>
        <w:t xml:space="preserve">, </w:t>
      </w:r>
      <w:r>
        <w:rPr>
          <w:i/>
        </w:rPr>
        <w:t>220</w:t>
      </w:r>
      <w:r>
        <w:t>(4). https://doi.org/10.1093/genetics/iyac035</w:t>
      </w:r>
    </w:p>
    <w:p w14:paraId="3A98E879" w14:textId="77777777" w:rsidR="00F17014" w:rsidRDefault="00000000">
      <w:pPr>
        <w:spacing w:after="140" w:line="288" w:lineRule="auto"/>
        <w:ind w:left="480" w:hanging="480"/>
        <w:rPr>
          <w:rFonts w:hint="eastAsia"/>
          <w:i/>
          <w:iCs/>
        </w:rPr>
      </w:pPr>
      <w:proofErr w:type="spellStart"/>
      <w:r>
        <w:t>Gremme</w:t>
      </w:r>
      <w:proofErr w:type="spellEnd"/>
      <w:r>
        <w:t xml:space="preserve">, G., </w:t>
      </w:r>
      <w:proofErr w:type="spellStart"/>
      <w:r>
        <w:t>Steinbiss</w:t>
      </w:r>
      <w:proofErr w:type="spellEnd"/>
      <w:r>
        <w:t xml:space="preserve">, S., &amp; Kurtz, S. (2013). Genome tools: A comprehensive software library for efficient processing of structured genome annotations. </w:t>
      </w:r>
      <w:r>
        <w:rPr>
          <w:i/>
        </w:rPr>
        <w:t>IEEE/ACM Transactions on Computational Biology and Bioinformatics</w:t>
      </w:r>
      <w:r>
        <w:t xml:space="preserve">, </w:t>
      </w:r>
      <w:r>
        <w:rPr>
          <w:i/>
        </w:rPr>
        <w:t>10</w:t>
      </w:r>
      <w:r>
        <w:t>(3), 645–656. https://doi.org/10.1109/TCBB.2013.68</w:t>
      </w:r>
    </w:p>
    <w:p w14:paraId="171B3ACF" w14:textId="77777777" w:rsidR="00F17014" w:rsidRDefault="00000000">
      <w:pPr>
        <w:spacing w:after="140" w:line="288" w:lineRule="auto"/>
        <w:ind w:left="480" w:hanging="480"/>
        <w:rPr>
          <w:rFonts w:hint="eastAsia"/>
          <w:i/>
          <w:iCs/>
        </w:rPr>
      </w:pPr>
      <w:r>
        <w:t xml:space="preserve">Haas, B. J., Papanicolaou, A., </w:t>
      </w:r>
      <w:proofErr w:type="spellStart"/>
      <w:r>
        <w:t>Yassour</w:t>
      </w:r>
      <w:proofErr w:type="spellEnd"/>
      <w:r>
        <w:t xml:space="preserve">, M., </w:t>
      </w:r>
      <w:proofErr w:type="spellStart"/>
      <w:r>
        <w:t>Grabherr</w:t>
      </w:r>
      <w:proofErr w:type="spellEnd"/>
      <w:r>
        <w:t xml:space="preserve">, M., Philip, D., Bowden, J., </w:t>
      </w:r>
      <w:proofErr w:type="spellStart"/>
      <w:r>
        <w:t>Couger</w:t>
      </w:r>
      <w:proofErr w:type="spellEnd"/>
      <w:r>
        <w:t xml:space="preserve">, M. B., Eccles, D., Li, B., </w:t>
      </w:r>
      <w:proofErr w:type="spellStart"/>
      <w:r>
        <w:t>Macmanes</w:t>
      </w:r>
      <w:proofErr w:type="spellEnd"/>
      <w:r>
        <w:t xml:space="preserve">, M. D., Ott, M., Orvis, J., </w:t>
      </w:r>
      <w:proofErr w:type="spellStart"/>
      <w:r>
        <w:t>Pochet</w:t>
      </w:r>
      <w:proofErr w:type="spellEnd"/>
      <w:r>
        <w:t xml:space="preserve">, N., </w:t>
      </w:r>
      <w:proofErr w:type="spellStart"/>
      <w:r>
        <w:t>Strozzi</w:t>
      </w:r>
      <w:proofErr w:type="spellEnd"/>
      <w:r>
        <w:t xml:space="preserve">, F., Weeks, N., </w:t>
      </w:r>
      <w:proofErr w:type="spellStart"/>
      <w:r>
        <w:t>Westerman</w:t>
      </w:r>
      <w:proofErr w:type="spellEnd"/>
      <w:r>
        <w:t xml:space="preserve">, R., William, T., Dewey, C. N., Henschel, R., … Regev, A. (2013). De novo transcript sequence </w:t>
      </w:r>
      <w:proofErr w:type="spellStart"/>
      <w:r>
        <w:t>recostruction</w:t>
      </w:r>
      <w:proofErr w:type="spellEnd"/>
      <w:r>
        <w:t xml:space="preserve"> from RNA-Seq: reference generation and analysis with Trinity. In </w:t>
      </w:r>
      <w:r>
        <w:rPr>
          <w:i/>
        </w:rPr>
        <w:t>Nature protocols</w:t>
      </w:r>
      <w:r>
        <w:t xml:space="preserve"> (Vol. 8, Issue 8). https://doi.org/10.1038/nprot.2013.084.De</w:t>
      </w:r>
    </w:p>
    <w:p w14:paraId="0AABCA4E" w14:textId="77777777" w:rsidR="00F17014" w:rsidRDefault="00000000">
      <w:pPr>
        <w:spacing w:after="140" w:line="288" w:lineRule="auto"/>
        <w:ind w:left="480" w:hanging="480"/>
        <w:rPr>
          <w:rFonts w:hint="eastAsia"/>
          <w:i/>
          <w:iCs/>
        </w:rPr>
      </w:pPr>
      <w:r>
        <w:t xml:space="preserve">Holt, C., &amp; </w:t>
      </w:r>
      <w:proofErr w:type="spellStart"/>
      <w:r>
        <w:t>Yandell</w:t>
      </w:r>
      <w:proofErr w:type="spellEnd"/>
      <w:r>
        <w:t xml:space="preserve">, M. (2011). MAKER2: An annotation pipeline and genome-database management tool for second-generation genome projects. </w:t>
      </w:r>
      <w:r>
        <w:rPr>
          <w:i/>
        </w:rPr>
        <w:t>BMC Bioinformatics</w:t>
      </w:r>
      <w:r>
        <w:t xml:space="preserve">, </w:t>
      </w:r>
      <w:r>
        <w:rPr>
          <w:i/>
        </w:rPr>
        <w:t>12</w:t>
      </w:r>
      <w:r>
        <w:t>(1). https://doi.org/10.1186/1471-2105-12-491</w:t>
      </w:r>
    </w:p>
    <w:p w14:paraId="7B7CC12A" w14:textId="77777777" w:rsidR="00F17014" w:rsidRDefault="00000000">
      <w:pPr>
        <w:spacing w:after="140" w:line="288" w:lineRule="auto"/>
        <w:ind w:left="480" w:hanging="480"/>
        <w:rPr>
          <w:rFonts w:hint="eastAsia"/>
          <w:i/>
          <w:iCs/>
        </w:rPr>
      </w:pPr>
      <w:r>
        <w:t xml:space="preserve">Hoskins, R. A., Carlson, J. W., Wan, K. H., Park, S., Mendez, I., Galle, S. E., Booth, B. W., Pfeiffer, B. D., George, R. A., </w:t>
      </w:r>
      <w:proofErr w:type="spellStart"/>
      <w:r>
        <w:t>Svirskas</w:t>
      </w:r>
      <w:proofErr w:type="spellEnd"/>
      <w:r>
        <w:t xml:space="preserve">, R., </w:t>
      </w:r>
      <w:proofErr w:type="spellStart"/>
      <w:r>
        <w:t>Krzywinski</w:t>
      </w:r>
      <w:proofErr w:type="spellEnd"/>
      <w:r>
        <w:t xml:space="preserve">, M., Schein, J., </w:t>
      </w:r>
      <w:proofErr w:type="spellStart"/>
      <w:r>
        <w:t>Accardo</w:t>
      </w:r>
      <w:proofErr w:type="spellEnd"/>
      <w:r>
        <w:t xml:space="preserve">, M. C., </w:t>
      </w:r>
      <w:proofErr w:type="spellStart"/>
      <w:r>
        <w:t>Damia</w:t>
      </w:r>
      <w:proofErr w:type="spellEnd"/>
      <w:r>
        <w:t xml:space="preserve">, E., Messina, G., Méndez-Lago, M., De </w:t>
      </w:r>
      <w:proofErr w:type="spellStart"/>
      <w:r>
        <w:t>Pablos</w:t>
      </w:r>
      <w:proofErr w:type="spellEnd"/>
      <w:r>
        <w:t xml:space="preserve">, B., </w:t>
      </w:r>
      <w:proofErr w:type="spellStart"/>
      <w:r>
        <w:t>Demakova</w:t>
      </w:r>
      <w:proofErr w:type="spellEnd"/>
      <w:r>
        <w:t xml:space="preserve">, O. V., </w:t>
      </w:r>
      <w:proofErr w:type="spellStart"/>
      <w:r>
        <w:t>Andreyeva</w:t>
      </w:r>
      <w:proofErr w:type="spellEnd"/>
      <w:r>
        <w:t xml:space="preserve">, E. N., … </w:t>
      </w:r>
      <w:proofErr w:type="spellStart"/>
      <w:r>
        <w:t>Celniker</w:t>
      </w:r>
      <w:proofErr w:type="spellEnd"/>
      <w:r>
        <w:t xml:space="preserve">, S. E. (2015). The Release 6 reference sequence of the Drosophila melanogaster genome. </w:t>
      </w:r>
      <w:r>
        <w:rPr>
          <w:i/>
        </w:rPr>
        <w:t>Genome Research</w:t>
      </w:r>
      <w:r>
        <w:t xml:space="preserve">, </w:t>
      </w:r>
      <w:r>
        <w:rPr>
          <w:i/>
        </w:rPr>
        <w:t>25</w:t>
      </w:r>
      <w:r>
        <w:t>(3), 445–458. https://doi.org/10.1101/gr.185579.114</w:t>
      </w:r>
    </w:p>
    <w:p w14:paraId="7C0B5640" w14:textId="77777777" w:rsidR="00F17014" w:rsidRDefault="00000000">
      <w:pPr>
        <w:spacing w:after="140" w:line="288" w:lineRule="auto"/>
        <w:ind w:left="480" w:hanging="480"/>
        <w:rPr>
          <w:rFonts w:hint="eastAsia"/>
          <w:i/>
          <w:iCs/>
        </w:rPr>
      </w:pPr>
      <w:r>
        <w:t xml:space="preserve">Kim, B. Y., Wang, J. R., Miller, D. E., Barmina, O., Delaney, E., Thompson, A., </w:t>
      </w:r>
      <w:proofErr w:type="spellStart"/>
      <w:r>
        <w:t>Comeault</w:t>
      </w:r>
      <w:proofErr w:type="spellEnd"/>
      <w:r>
        <w:t xml:space="preserve">, A. A., </w:t>
      </w:r>
      <w:proofErr w:type="spellStart"/>
      <w:r>
        <w:t>Peede</w:t>
      </w:r>
      <w:proofErr w:type="spellEnd"/>
      <w:r>
        <w:t xml:space="preserve">, D., </w:t>
      </w:r>
      <w:proofErr w:type="spellStart"/>
      <w:r>
        <w:t>D’agostino</w:t>
      </w:r>
      <w:proofErr w:type="spellEnd"/>
      <w:r>
        <w:t xml:space="preserve">, E. R. R., </w:t>
      </w:r>
      <w:proofErr w:type="spellStart"/>
      <w:r>
        <w:t>Pelaez</w:t>
      </w:r>
      <w:proofErr w:type="spellEnd"/>
      <w:r>
        <w:t xml:space="preserve">, J., Aguilar, J. M., Haji, D., Matsunaga, T., Armstrong, E. E., </w:t>
      </w:r>
      <w:proofErr w:type="spellStart"/>
      <w:r>
        <w:t>Zych</w:t>
      </w:r>
      <w:proofErr w:type="spellEnd"/>
      <w:r>
        <w:t xml:space="preserve">, M., Ogawa, Y., </w:t>
      </w:r>
      <w:proofErr w:type="spellStart"/>
      <w:r>
        <w:t>Stamenković-Radak</w:t>
      </w:r>
      <w:proofErr w:type="spellEnd"/>
      <w:r>
        <w:t xml:space="preserve">, M., </w:t>
      </w:r>
      <w:proofErr w:type="spellStart"/>
      <w:r>
        <w:t>Jelić</w:t>
      </w:r>
      <w:proofErr w:type="spellEnd"/>
      <w:r>
        <w:t xml:space="preserve">, M., </w:t>
      </w:r>
      <w:proofErr w:type="spellStart"/>
      <w:r>
        <w:t>Veselinović</w:t>
      </w:r>
      <w:proofErr w:type="spellEnd"/>
      <w:r>
        <w:t xml:space="preserve">, M. S., … Petrov, D. A. (2021). Highly contiguous assemblies of 101 </w:t>
      </w:r>
      <w:proofErr w:type="spellStart"/>
      <w:r>
        <w:t>drosophilid</w:t>
      </w:r>
      <w:proofErr w:type="spellEnd"/>
      <w:r>
        <w:t xml:space="preserve"> genomes. </w:t>
      </w:r>
      <w:proofErr w:type="spellStart"/>
      <w:r>
        <w:rPr>
          <w:i/>
        </w:rPr>
        <w:t>ELife</w:t>
      </w:r>
      <w:proofErr w:type="spellEnd"/>
      <w:r>
        <w:t xml:space="preserve">, </w:t>
      </w:r>
      <w:r>
        <w:rPr>
          <w:i/>
        </w:rPr>
        <w:t>10</w:t>
      </w:r>
      <w:r>
        <w:t>, 1–33. https://doi.org/10.7554/eLife.66405</w:t>
      </w:r>
    </w:p>
    <w:p w14:paraId="59F8C7F7" w14:textId="77777777" w:rsidR="00F17014" w:rsidRDefault="00000000">
      <w:pPr>
        <w:spacing w:after="140" w:line="288" w:lineRule="auto"/>
        <w:ind w:left="480" w:hanging="480"/>
        <w:rPr>
          <w:rFonts w:hint="eastAsia"/>
          <w:i/>
          <w:iCs/>
        </w:rPr>
      </w:pPr>
      <w:r>
        <w:t xml:space="preserve">Kudo, A., Shigenobu, S., </w:t>
      </w:r>
      <w:proofErr w:type="spellStart"/>
      <w:r>
        <w:t>Kadota</w:t>
      </w:r>
      <w:proofErr w:type="spellEnd"/>
      <w:r>
        <w:t>, K., Nozawa, M., Shibata, T. F., Ishikawa, Y., &amp; Matsuo, T. (2017). Comparative analysis of the brain transcriptome in a hyper-aggressive fruit fly, &lt;</w:t>
      </w:r>
      <w:proofErr w:type="spellStart"/>
      <w:r>
        <w:t>i</w:t>
      </w:r>
      <w:proofErr w:type="spellEnd"/>
      <w:r>
        <w:t xml:space="preserve">&gt;Drosophila prolongata&lt;/. </w:t>
      </w:r>
      <w:r>
        <w:rPr>
          <w:i/>
        </w:rPr>
        <w:t>Insect Biochemistry and Molecular Biology</w:t>
      </w:r>
      <w:r>
        <w:t xml:space="preserve">, </w:t>
      </w:r>
      <w:r>
        <w:rPr>
          <w:i/>
        </w:rPr>
        <w:t>82</w:t>
      </w:r>
      <w:r>
        <w:t>, 11–20. https://doi.org/10.1016/j.ibmb.2017.01.006</w:t>
      </w:r>
    </w:p>
    <w:p w14:paraId="381C2C2B" w14:textId="77777777" w:rsidR="00F17014" w:rsidRDefault="00000000">
      <w:pPr>
        <w:spacing w:after="140" w:line="288" w:lineRule="auto"/>
        <w:ind w:left="480" w:hanging="480"/>
        <w:rPr>
          <w:rFonts w:hint="eastAsia"/>
          <w:i/>
          <w:iCs/>
        </w:rPr>
      </w:pPr>
      <w:r>
        <w:t xml:space="preserve">Li, H. (2018). Minimap2: Pairwise alignment for nucleotide sequences. </w:t>
      </w:r>
      <w:r>
        <w:rPr>
          <w:i/>
        </w:rPr>
        <w:t>Bioinformatics</w:t>
      </w:r>
      <w:r>
        <w:t xml:space="preserve">, </w:t>
      </w:r>
      <w:r>
        <w:rPr>
          <w:i/>
        </w:rPr>
        <w:t>34</w:t>
      </w:r>
      <w:r>
        <w:t>(18), 3094–3100. https://doi.org/10.1093/bioinformatics/bty191</w:t>
      </w:r>
    </w:p>
    <w:p w14:paraId="2BD73481" w14:textId="77777777" w:rsidR="00F17014" w:rsidRDefault="00000000">
      <w:pPr>
        <w:spacing w:after="140" w:line="288" w:lineRule="auto"/>
        <w:ind w:left="480" w:hanging="480"/>
        <w:rPr>
          <w:rFonts w:hint="eastAsia"/>
          <w:i/>
          <w:iCs/>
        </w:rPr>
      </w:pPr>
      <w:proofErr w:type="spellStart"/>
      <w:r>
        <w:lastRenderedPageBreak/>
        <w:t>Luecke</w:t>
      </w:r>
      <w:proofErr w:type="spellEnd"/>
      <w:r>
        <w:t xml:space="preserve">, D. M., &amp; Kopp, A. (2019). Sex-specific evolution of relative leg size in </w:t>
      </w:r>
      <w:r>
        <w:rPr>
          <w:i/>
        </w:rPr>
        <w:t>Drosophila prolongata</w:t>
      </w:r>
      <w:r>
        <w:t xml:space="preserve"> results from changes in the intersegmental coordination of tissue growth. </w:t>
      </w:r>
      <w:r>
        <w:rPr>
          <w:i/>
        </w:rPr>
        <w:t>Evolution</w:t>
      </w:r>
      <w:r>
        <w:t xml:space="preserve">, </w:t>
      </w:r>
      <w:r>
        <w:rPr>
          <w:i/>
        </w:rPr>
        <w:t>73</w:t>
      </w:r>
      <w:r>
        <w:t>(11), 2281–2294. https://doi.org/10.1111/evo.13847</w:t>
      </w:r>
    </w:p>
    <w:p w14:paraId="7A060C41" w14:textId="77777777" w:rsidR="00F17014" w:rsidRDefault="00000000">
      <w:pPr>
        <w:spacing w:after="140" w:line="288" w:lineRule="auto"/>
        <w:ind w:left="480" w:hanging="480"/>
        <w:rPr>
          <w:rFonts w:hint="eastAsia"/>
          <w:i/>
          <w:iCs/>
        </w:rPr>
      </w:pPr>
      <w:proofErr w:type="spellStart"/>
      <w:r>
        <w:t>Luecke</w:t>
      </w:r>
      <w:proofErr w:type="spellEnd"/>
      <w:r>
        <w:t xml:space="preserve">, D., Rice, G., &amp; Kopp, A. (2022). Sex-specific evolution of a </w:t>
      </w:r>
      <w:r>
        <w:rPr>
          <w:i/>
        </w:rPr>
        <w:t>Drosophila</w:t>
      </w:r>
      <w:r>
        <w:t xml:space="preserve"> sensory system via interacting </w:t>
      </w:r>
      <w:r>
        <w:rPr>
          <w:i/>
        </w:rPr>
        <w:t>cis</w:t>
      </w:r>
      <w:r>
        <w:t xml:space="preserve">- and </w:t>
      </w:r>
      <w:r>
        <w:rPr>
          <w:i/>
        </w:rPr>
        <w:t>trans</w:t>
      </w:r>
      <w:r>
        <w:t xml:space="preserve">-regulatory changes. </w:t>
      </w:r>
      <w:r>
        <w:rPr>
          <w:i/>
        </w:rPr>
        <w:t>Evolution and Development</w:t>
      </w:r>
      <w:r>
        <w:t xml:space="preserve">, </w:t>
      </w:r>
      <w:r>
        <w:rPr>
          <w:i/>
        </w:rPr>
        <w:t>24</w:t>
      </w:r>
      <w:r>
        <w:t>(1–2), 37–60. https://doi.org/10.1111/ede.12398</w:t>
      </w:r>
    </w:p>
    <w:p w14:paraId="5511202F" w14:textId="77777777" w:rsidR="00F17014" w:rsidRDefault="00000000">
      <w:pPr>
        <w:spacing w:after="140" w:line="288" w:lineRule="auto"/>
        <w:ind w:left="480" w:hanging="480"/>
        <w:rPr>
          <w:rFonts w:hint="eastAsia"/>
          <w:i/>
          <w:iCs/>
        </w:rPr>
      </w:pPr>
      <w:r>
        <w:t xml:space="preserve">Luo, Y., Zhang, Y., </w:t>
      </w:r>
      <w:proofErr w:type="spellStart"/>
      <w:r>
        <w:t>Farine</w:t>
      </w:r>
      <w:proofErr w:type="spellEnd"/>
      <w:r>
        <w:t xml:space="preserve">, J. P., </w:t>
      </w:r>
      <w:proofErr w:type="spellStart"/>
      <w:r>
        <w:t>Ferveur</w:t>
      </w:r>
      <w:proofErr w:type="spellEnd"/>
      <w:r>
        <w:t xml:space="preserve">, J. F., Ramírez, S., &amp; Kopp, A. (2019). Evolution of sexually dimorphic pheromone profiles coincides with increased number of male-specific chemosensory organs in </w:t>
      </w:r>
      <w:r>
        <w:rPr>
          <w:i/>
        </w:rPr>
        <w:t>Drosophila prolongata</w:t>
      </w:r>
      <w:r>
        <w:t xml:space="preserve">. </w:t>
      </w:r>
      <w:r>
        <w:rPr>
          <w:i/>
        </w:rPr>
        <w:t>Ecology and Evolution</w:t>
      </w:r>
      <w:r>
        <w:t xml:space="preserve">, </w:t>
      </w:r>
      <w:r>
        <w:rPr>
          <w:i/>
        </w:rPr>
        <w:t>9</w:t>
      </w:r>
      <w:r>
        <w:t>(23), 13608–13618. https://doi.org/10.1002/ece3.5819</w:t>
      </w:r>
    </w:p>
    <w:p w14:paraId="0D0C8D9C" w14:textId="77777777" w:rsidR="00F17014" w:rsidRDefault="00000000">
      <w:pPr>
        <w:spacing w:after="140" w:line="288" w:lineRule="auto"/>
        <w:ind w:left="480" w:hanging="480"/>
        <w:rPr>
          <w:rFonts w:hint="eastAsia"/>
          <w:i/>
          <w:iCs/>
        </w:rPr>
      </w:pPr>
      <w:r>
        <w:t xml:space="preserve">Manni, M., Berkeley, M. R., </w:t>
      </w:r>
      <w:proofErr w:type="spellStart"/>
      <w:r>
        <w:t>Seppey</w:t>
      </w:r>
      <w:proofErr w:type="spellEnd"/>
      <w:r>
        <w:t xml:space="preserve">, M., </w:t>
      </w:r>
      <w:proofErr w:type="spellStart"/>
      <w:r>
        <w:t>Simão</w:t>
      </w:r>
      <w:proofErr w:type="spellEnd"/>
      <w:r>
        <w:t xml:space="preserve">, F. A., &amp; </w:t>
      </w:r>
      <w:proofErr w:type="spellStart"/>
      <w:r>
        <w:t>Zdobnov</w:t>
      </w:r>
      <w:proofErr w:type="spellEnd"/>
      <w:r>
        <w:t xml:space="preserve">, E. M. (2021). BUSCO Update: Novel and Streamlined Workflows along with Broader and Deeper Phylogenetic Coverage for Scoring of Eukaryotic, Prokaryotic, and Viral Genomes. </w:t>
      </w:r>
      <w:r>
        <w:rPr>
          <w:i/>
        </w:rPr>
        <w:t>Molecular Biology and Evolution</w:t>
      </w:r>
      <w:r>
        <w:t xml:space="preserve">, </w:t>
      </w:r>
      <w:r>
        <w:rPr>
          <w:i/>
        </w:rPr>
        <w:t>38</w:t>
      </w:r>
      <w:r>
        <w:t>(10), 4647–4654. https://doi.org/10.1093/molbev/msab199</w:t>
      </w:r>
    </w:p>
    <w:p w14:paraId="35A147AE" w14:textId="77777777" w:rsidR="00F17014" w:rsidRDefault="00000000">
      <w:pPr>
        <w:spacing w:after="140" w:line="288" w:lineRule="auto"/>
        <w:ind w:left="480" w:hanging="480"/>
        <w:rPr>
          <w:rFonts w:hint="eastAsia"/>
          <w:i/>
          <w:iCs/>
        </w:rPr>
      </w:pPr>
      <w:proofErr w:type="spellStart"/>
      <w:r>
        <w:t>Marçais</w:t>
      </w:r>
      <w:proofErr w:type="spellEnd"/>
      <w:r>
        <w:t xml:space="preserve">, G., </w:t>
      </w:r>
      <w:proofErr w:type="spellStart"/>
      <w:r>
        <w:t>Delcher</w:t>
      </w:r>
      <w:proofErr w:type="spellEnd"/>
      <w:r>
        <w:t xml:space="preserve">, A. L., </w:t>
      </w:r>
      <w:proofErr w:type="spellStart"/>
      <w:r>
        <w:t>Phillippy</w:t>
      </w:r>
      <w:proofErr w:type="spellEnd"/>
      <w:r>
        <w:t xml:space="preserve">, A. M., Coston, R., </w:t>
      </w:r>
      <w:proofErr w:type="spellStart"/>
      <w:r>
        <w:t>Salzberg</w:t>
      </w:r>
      <w:proofErr w:type="spellEnd"/>
      <w:r>
        <w:t xml:space="preserve">, S. L., &amp; </w:t>
      </w:r>
      <w:proofErr w:type="spellStart"/>
      <w:r>
        <w:t>Zimin</w:t>
      </w:r>
      <w:proofErr w:type="spellEnd"/>
      <w:r>
        <w:t xml:space="preserve">, A. (2018). MUMmer4: A fast and versatile genome alignment system. </w:t>
      </w:r>
      <w:r>
        <w:rPr>
          <w:i/>
        </w:rPr>
        <w:t>PLoS Computational Biology</w:t>
      </w:r>
      <w:r>
        <w:t xml:space="preserve">, </w:t>
      </w:r>
      <w:r>
        <w:rPr>
          <w:i/>
        </w:rPr>
        <w:t>14</w:t>
      </w:r>
      <w:r>
        <w:t>(1), 1–14. https://doi.org/10.1371/journal.pcbi.1005944</w:t>
      </w:r>
    </w:p>
    <w:p w14:paraId="0747A5EC" w14:textId="77777777" w:rsidR="00F17014" w:rsidRDefault="00000000">
      <w:pPr>
        <w:spacing w:after="140" w:line="288" w:lineRule="auto"/>
        <w:ind w:left="480" w:hanging="480"/>
        <w:rPr>
          <w:rFonts w:hint="eastAsia"/>
          <w:i/>
          <w:iCs/>
        </w:rPr>
      </w:pPr>
      <w:proofErr w:type="spellStart"/>
      <w:r>
        <w:t>Pertea</w:t>
      </w:r>
      <w:proofErr w:type="spellEnd"/>
      <w:r>
        <w:t xml:space="preserve">, G., &amp; </w:t>
      </w:r>
      <w:proofErr w:type="spellStart"/>
      <w:r>
        <w:t>Pertea</w:t>
      </w:r>
      <w:proofErr w:type="spellEnd"/>
      <w:r>
        <w:t xml:space="preserve">, M. (2020). GFF Utilities: </w:t>
      </w:r>
      <w:proofErr w:type="spellStart"/>
      <w:r>
        <w:t>GffRead</w:t>
      </w:r>
      <w:proofErr w:type="spellEnd"/>
      <w:r>
        <w:t xml:space="preserve"> and </w:t>
      </w:r>
      <w:proofErr w:type="spellStart"/>
      <w:r>
        <w:t>GffCompare</w:t>
      </w:r>
      <w:proofErr w:type="spellEnd"/>
      <w:r>
        <w:t xml:space="preserve"> [version 2; peer review: 3 approved]. </w:t>
      </w:r>
      <w:r>
        <w:rPr>
          <w:i/>
        </w:rPr>
        <w:t>F1000Research</w:t>
      </w:r>
      <w:r>
        <w:t xml:space="preserve">, </w:t>
      </w:r>
      <w:r>
        <w:rPr>
          <w:i/>
        </w:rPr>
        <w:t>9</w:t>
      </w:r>
      <w:r>
        <w:t>(304), 1–20. https://f1000research.com/articles/9-304/v2</w:t>
      </w:r>
    </w:p>
    <w:p w14:paraId="62B4FBB1" w14:textId="77777777" w:rsidR="00F17014" w:rsidRDefault="00000000">
      <w:pPr>
        <w:spacing w:after="140" w:line="288" w:lineRule="auto"/>
        <w:ind w:left="480" w:hanging="480"/>
        <w:rPr>
          <w:rFonts w:hint="eastAsia"/>
          <w:i/>
          <w:iCs/>
        </w:rPr>
      </w:pPr>
      <w:r>
        <w:t xml:space="preserve">Setoguchi, S., </w:t>
      </w:r>
      <w:proofErr w:type="spellStart"/>
      <w:r>
        <w:t>Takamori</w:t>
      </w:r>
      <w:proofErr w:type="spellEnd"/>
      <w:r>
        <w:t xml:space="preserve">, H., </w:t>
      </w:r>
      <w:proofErr w:type="spellStart"/>
      <w:r>
        <w:t>Aotsuka</w:t>
      </w:r>
      <w:proofErr w:type="spellEnd"/>
      <w:r>
        <w:t xml:space="preserve">, T., Sese, J., Ishikawa, Y., &amp; Matsuo, T. (2014). Sexual dimorphism and courtship behavior in </w:t>
      </w:r>
      <w:r>
        <w:rPr>
          <w:i/>
        </w:rPr>
        <w:t>Drosophila prolongata</w:t>
      </w:r>
      <w:r>
        <w:t xml:space="preserve">. </w:t>
      </w:r>
      <w:r>
        <w:rPr>
          <w:i/>
        </w:rPr>
        <w:t>Journal of Ethology</w:t>
      </w:r>
      <w:r>
        <w:t xml:space="preserve">, </w:t>
      </w:r>
      <w:r>
        <w:rPr>
          <w:i/>
        </w:rPr>
        <w:t>32</w:t>
      </w:r>
      <w:r>
        <w:t>, 91–102. https://doi.org/10.1007/s10164-014-0399-z</w:t>
      </w:r>
    </w:p>
    <w:p w14:paraId="54288E8A" w14:textId="77777777" w:rsidR="00F17014" w:rsidRDefault="00000000">
      <w:pPr>
        <w:spacing w:after="140" w:line="288" w:lineRule="auto"/>
        <w:ind w:left="480" w:hanging="480"/>
        <w:rPr>
          <w:rFonts w:hint="eastAsia"/>
          <w:i/>
          <w:iCs/>
        </w:rPr>
      </w:pPr>
      <w:r>
        <w:t xml:space="preserve">Shumate, A., &amp; </w:t>
      </w:r>
      <w:proofErr w:type="spellStart"/>
      <w:r>
        <w:t>Salzberg</w:t>
      </w:r>
      <w:proofErr w:type="spellEnd"/>
      <w:r>
        <w:t xml:space="preserve">, S. L. (2021). Liftoff: Accurate mapping of gene annotations. </w:t>
      </w:r>
      <w:r>
        <w:rPr>
          <w:i/>
        </w:rPr>
        <w:t>Bioinformatics</w:t>
      </w:r>
      <w:r>
        <w:t xml:space="preserve">, </w:t>
      </w:r>
      <w:r>
        <w:rPr>
          <w:i/>
        </w:rPr>
        <w:t>37</w:t>
      </w:r>
      <w:r>
        <w:t>(12), 1639–1643. https://doi.org/10.1093/bioinformatics/btaa1016</w:t>
      </w:r>
    </w:p>
    <w:p w14:paraId="32F12AC9" w14:textId="77777777" w:rsidR="00F17014" w:rsidRDefault="00000000">
      <w:pPr>
        <w:spacing w:after="140" w:line="288" w:lineRule="auto"/>
        <w:ind w:left="480" w:hanging="480"/>
        <w:rPr>
          <w:rFonts w:hint="eastAsia"/>
          <w:i/>
          <w:iCs/>
        </w:rPr>
      </w:pPr>
      <w:r>
        <w:t xml:space="preserve">Singh, B., &amp; Gupta, J. (1977). Two new and two unrecorded species of the genus </w:t>
      </w:r>
      <w:r>
        <w:rPr>
          <w:i/>
        </w:rPr>
        <w:t>Drosophila</w:t>
      </w:r>
      <w:r>
        <w:t xml:space="preserve"> Fallen (Diptera: Drosophilidae) from Shillong, Meghalaya, India. </w:t>
      </w:r>
      <w:r>
        <w:rPr>
          <w:i/>
        </w:rPr>
        <w:t>Proceedings of the Zoological Society (Calcutta)</w:t>
      </w:r>
      <w:r>
        <w:t xml:space="preserve">, </w:t>
      </w:r>
      <w:r>
        <w:rPr>
          <w:i/>
        </w:rPr>
        <w:t>30</w:t>
      </w:r>
      <w:r>
        <w:t>, 31–38.</w:t>
      </w:r>
    </w:p>
    <w:p w14:paraId="69033503" w14:textId="77777777" w:rsidR="00F17014" w:rsidRDefault="00000000">
      <w:pPr>
        <w:rPr>
          <w:rFonts w:hint="eastAsia"/>
          <w:i/>
          <w:iCs/>
        </w:rPr>
      </w:pPr>
      <w:r>
        <w:t xml:space="preserve">Toda, M. J. (1991). Drosophilidae (Diptera) in </w:t>
      </w:r>
      <w:proofErr w:type="spellStart"/>
      <w:r>
        <w:t>myanmar</w:t>
      </w:r>
      <w:proofErr w:type="spellEnd"/>
      <w:r>
        <w:t xml:space="preserve"> (Burma) VII. The </w:t>
      </w:r>
      <w:r>
        <w:rPr>
          <w:i/>
        </w:rPr>
        <w:t>Drosophila melanogaster</w:t>
      </w:r>
      <w:r>
        <w:t xml:space="preserve"> species-group, excepting the </w:t>
      </w:r>
      <w:r>
        <w:rPr>
          <w:i/>
        </w:rPr>
        <w:t>D. montium</w:t>
      </w:r>
      <w:r>
        <w:t xml:space="preserve"> species-subgroup. </w:t>
      </w:r>
      <w:r>
        <w:rPr>
          <w:i/>
        </w:rPr>
        <w:t>Oriental Insects</w:t>
      </w:r>
      <w:r>
        <w:t xml:space="preserve">, </w:t>
      </w:r>
      <w:r>
        <w:rPr>
          <w:i/>
        </w:rPr>
        <w:t>25</w:t>
      </w:r>
      <w:r>
        <w:t>(1), 69–94. https://doi.org/10.1080/00305316.1991.10432216</w:t>
      </w:r>
      <w:bookmarkEnd w:id="63"/>
      <w:bookmarkEnd w:id="64"/>
    </w:p>
    <w:p w14:paraId="3B15A5AF" w14:textId="77777777" w:rsidR="00F17014" w:rsidRDefault="00F17014">
      <w:pPr>
        <w:rPr>
          <w:rFonts w:hint="eastAsia"/>
        </w:rPr>
        <w:sectPr w:rsidR="00F17014">
          <w:type w:val="continuous"/>
          <w:pgSz w:w="12240" w:h="15840"/>
          <w:pgMar w:top="1134" w:right="1134" w:bottom="1134" w:left="1134" w:header="0" w:footer="0" w:gutter="0"/>
          <w:cols w:space="720"/>
          <w:formProt w:val="0"/>
          <w:docGrid w:linePitch="100"/>
        </w:sectPr>
      </w:pPr>
    </w:p>
    <w:p w14:paraId="4881EC23" w14:textId="77777777" w:rsidR="00F17014" w:rsidRDefault="00000000">
      <w:pPr>
        <w:rPr>
          <w:rFonts w:hint="eastAsia"/>
          <w:i/>
          <w:iCs/>
        </w:rPr>
      </w:pPr>
      <w:r>
        <w:t xml:space="preserve"> </w:t>
      </w:r>
    </w:p>
    <w:p w14:paraId="3B4CD215" w14:textId="77777777" w:rsidR="00F17014" w:rsidRDefault="00F17014">
      <w:pPr>
        <w:rPr>
          <w:rFonts w:hint="eastAsia"/>
          <w:i/>
          <w:iCs/>
        </w:rPr>
      </w:pPr>
    </w:p>
    <w:p w14:paraId="0D244187" w14:textId="77777777" w:rsidR="00F17014" w:rsidRDefault="00F17014">
      <w:pPr>
        <w:rPr>
          <w:rFonts w:hint="eastAsia"/>
          <w:i/>
          <w:iCs/>
        </w:rPr>
      </w:pPr>
    </w:p>
    <w:p w14:paraId="42F29FF9" w14:textId="77777777" w:rsidR="00F17014" w:rsidRDefault="00F17014">
      <w:pPr>
        <w:rPr>
          <w:rFonts w:hint="eastAsia"/>
          <w:i/>
          <w:iCs/>
        </w:rPr>
      </w:pPr>
    </w:p>
    <w:p w14:paraId="70EFFBAE" w14:textId="77777777" w:rsidR="00F17014" w:rsidRDefault="00F17014">
      <w:pPr>
        <w:rPr>
          <w:rFonts w:hint="eastAsia"/>
          <w:i/>
          <w:iCs/>
        </w:rPr>
      </w:pPr>
    </w:p>
    <w:p w14:paraId="41973573" w14:textId="77777777" w:rsidR="00F17014" w:rsidRDefault="00F17014">
      <w:pPr>
        <w:rPr>
          <w:rFonts w:hint="eastAsia"/>
          <w:i/>
          <w:iCs/>
        </w:rPr>
      </w:pPr>
    </w:p>
    <w:p w14:paraId="60EA64B4" w14:textId="77777777" w:rsidR="00F17014" w:rsidRDefault="00F17014">
      <w:pPr>
        <w:rPr>
          <w:rFonts w:hint="eastAsia"/>
          <w:i/>
          <w:iCs/>
        </w:rPr>
      </w:pPr>
    </w:p>
    <w:p w14:paraId="1B2624C2" w14:textId="77777777" w:rsidR="00F17014" w:rsidRDefault="00F17014">
      <w:pPr>
        <w:rPr>
          <w:rFonts w:hint="eastAsia"/>
          <w:i/>
          <w:iCs/>
        </w:rPr>
      </w:pPr>
    </w:p>
    <w:p w14:paraId="215CF860" w14:textId="77777777" w:rsidR="00F17014" w:rsidRDefault="00000000">
      <w:pPr>
        <w:rPr>
          <w:rFonts w:hint="eastAsia"/>
          <w:i/>
          <w:iCs/>
        </w:rPr>
      </w:pPr>
      <w:r>
        <w:rPr>
          <w:noProof/>
        </w:rPr>
        <w:lastRenderedPageBreak/>
        <w:drawing>
          <wp:anchor distT="0" distB="0" distL="0" distR="0" simplePos="0" relativeHeight="2" behindDoc="0" locked="0" layoutInCell="0" allowOverlap="1" wp14:anchorId="22E93EAC" wp14:editId="691604AE">
            <wp:simplePos x="0" y="0"/>
            <wp:positionH relativeFrom="column">
              <wp:posOffset>0</wp:posOffset>
            </wp:positionH>
            <wp:positionV relativeFrom="paragraph">
              <wp:posOffset>94615</wp:posOffset>
            </wp:positionV>
            <wp:extent cx="6332220" cy="3700145"/>
            <wp:effectExtent l="0" t="0" r="0" b="0"/>
            <wp:wrapTopAndBottom/>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1"/>
                    <a:srcRect t="10709" b="11378"/>
                    <a:stretch>
                      <a:fillRect/>
                    </a:stretch>
                  </pic:blipFill>
                  <pic:spPr bwMode="auto">
                    <a:xfrm>
                      <a:off x="0" y="0"/>
                      <a:ext cx="6332220" cy="3700145"/>
                    </a:xfrm>
                    <a:prstGeom prst="rect">
                      <a:avLst/>
                    </a:prstGeom>
                  </pic:spPr>
                </pic:pic>
              </a:graphicData>
            </a:graphic>
          </wp:anchor>
        </w:drawing>
      </w:r>
    </w:p>
    <w:p w14:paraId="06B142CF" w14:textId="77777777" w:rsidR="00F17014" w:rsidRDefault="00000000">
      <w:pPr>
        <w:rPr>
          <w:rFonts w:hint="eastAsia"/>
          <w:i/>
          <w:iCs/>
        </w:rPr>
      </w:pPr>
      <w:r>
        <w:t xml:space="preserve">Figure 1: </w:t>
      </w:r>
      <w:r w:rsidRPr="00FB5A65">
        <w:rPr>
          <w:i/>
          <w:iCs/>
        </w:rPr>
        <w:t>Drosophila prolongata</w:t>
      </w:r>
      <w:r>
        <w:t xml:space="preserve"> has a suite of recently evolved male-specific traits, ideal for studying the evolution of sexual dimorphism. Most noticeable is the size and pigmentation banding of front legs in males. Other sexually dimorphic characteristics include wing spots, eye shape, pigmentation, and increased length of second and third legs.</w:t>
      </w:r>
    </w:p>
    <w:p w14:paraId="595CC10F" w14:textId="77777777" w:rsidR="00F17014" w:rsidRDefault="00F17014">
      <w:pPr>
        <w:rPr>
          <w:rFonts w:hint="eastAsia"/>
          <w:i/>
          <w:iCs/>
        </w:rPr>
      </w:pPr>
    </w:p>
    <w:p w14:paraId="56674FB0" w14:textId="77777777" w:rsidR="00F17014" w:rsidRDefault="00F17014">
      <w:pPr>
        <w:rPr>
          <w:rFonts w:hint="eastAsia"/>
          <w:i/>
          <w:iCs/>
        </w:rPr>
      </w:pPr>
    </w:p>
    <w:p w14:paraId="5468FAB6" w14:textId="77777777" w:rsidR="00F17014" w:rsidRDefault="00F17014">
      <w:pPr>
        <w:rPr>
          <w:rFonts w:hint="eastAsia"/>
          <w:i/>
          <w:iCs/>
        </w:rPr>
      </w:pPr>
    </w:p>
    <w:p w14:paraId="5A6707E9" w14:textId="77777777" w:rsidR="00F17014" w:rsidRDefault="00F17014">
      <w:pPr>
        <w:rPr>
          <w:rFonts w:hint="eastAsia"/>
          <w:i/>
          <w:iCs/>
        </w:rPr>
      </w:pPr>
    </w:p>
    <w:p w14:paraId="3DA74FC9" w14:textId="77777777" w:rsidR="00F17014" w:rsidRDefault="00000000">
      <w:pPr>
        <w:rPr>
          <w:rFonts w:hint="eastAsia"/>
          <w:i/>
          <w:iCs/>
        </w:rPr>
      </w:pPr>
      <w:r>
        <w:rPr>
          <w:noProof/>
        </w:rPr>
        <w:lastRenderedPageBreak/>
        <w:drawing>
          <wp:anchor distT="0" distB="0" distL="0" distR="0" simplePos="0" relativeHeight="3" behindDoc="0" locked="0" layoutInCell="0" allowOverlap="1" wp14:anchorId="0CBE69E5" wp14:editId="7FF13221">
            <wp:simplePos x="0" y="0"/>
            <wp:positionH relativeFrom="column">
              <wp:align>center</wp:align>
            </wp:positionH>
            <wp:positionV relativeFrom="paragraph">
              <wp:posOffset>635</wp:posOffset>
            </wp:positionV>
            <wp:extent cx="6332220" cy="4749165"/>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2"/>
                    <a:stretch>
                      <a:fillRect/>
                    </a:stretch>
                  </pic:blipFill>
                  <pic:spPr bwMode="auto">
                    <a:xfrm>
                      <a:off x="0" y="0"/>
                      <a:ext cx="6332220" cy="4749165"/>
                    </a:xfrm>
                    <a:prstGeom prst="rect">
                      <a:avLst/>
                    </a:prstGeom>
                  </pic:spPr>
                </pic:pic>
              </a:graphicData>
            </a:graphic>
          </wp:anchor>
        </w:drawing>
      </w:r>
    </w:p>
    <w:p w14:paraId="56AC9933" w14:textId="6A43E620" w:rsidR="00F17014" w:rsidRDefault="00000000">
      <w:pPr>
        <w:pStyle w:val="FrameContents"/>
        <w:overflowPunct w:val="0"/>
        <w:rPr>
          <w:rFonts w:hint="eastAsia"/>
          <w:color w:val="000000"/>
        </w:rPr>
      </w:pPr>
      <w:r>
        <w:rPr>
          <w:color w:val="000000"/>
        </w:rPr>
        <w:t xml:space="preserve">Figure 2: Dovetail assembly process generates high contiguity </w:t>
      </w:r>
      <w:commentRangeStart w:id="65"/>
      <w:r>
        <w:rPr>
          <w:color w:val="000000"/>
        </w:rPr>
        <w:t>assembly</w:t>
      </w:r>
      <w:commentRangeEnd w:id="65"/>
      <w:r w:rsidR="00FB5A65">
        <w:rPr>
          <w:rStyle w:val="CommentReference"/>
          <w:rFonts w:cs="Mangal"/>
        </w:rPr>
        <w:commentReference w:id="65"/>
      </w:r>
      <w:r>
        <w:rPr>
          <w:color w:val="000000"/>
        </w:rPr>
        <w:t xml:space="preserve">.  Comparison between initial PacBio FALCON with Arrow polished assembly (“Input Assembly”) and final assembly generated by Dovetail </w:t>
      </w:r>
      <w:proofErr w:type="spellStart"/>
      <w:r>
        <w:rPr>
          <w:color w:val="000000"/>
        </w:rPr>
        <w:t>HiC</w:t>
      </w:r>
      <w:proofErr w:type="spellEnd"/>
      <w:r>
        <w:rPr>
          <w:color w:val="000000"/>
        </w:rPr>
        <w:t xml:space="preserve"> scaffolding method (“</w:t>
      </w:r>
      <w:proofErr w:type="spellStart"/>
      <w:r>
        <w:rPr>
          <w:color w:val="000000"/>
        </w:rPr>
        <w:t>HiRise</w:t>
      </w:r>
      <w:proofErr w:type="spellEnd"/>
      <w:r>
        <w:rPr>
          <w:color w:val="000000"/>
        </w:rPr>
        <w:t xml:space="preserve"> Assembly”), provided by Dovetail genomics.  Each curve shows the fraction of total length of the assembly in scaffolds of a given length or smaller.  Scaffolds less than 1kb are excluded. </w:t>
      </w:r>
    </w:p>
    <w:p w14:paraId="367E28CC" w14:textId="77777777" w:rsidR="00F17014" w:rsidRDefault="00F17014">
      <w:pPr>
        <w:rPr>
          <w:rFonts w:hint="eastAsia"/>
          <w:i/>
          <w:iCs/>
        </w:rPr>
      </w:pPr>
    </w:p>
    <w:p w14:paraId="20EFE9D6" w14:textId="77777777" w:rsidR="00F17014" w:rsidRDefault="00F17014">
      <w:pPr>
        <w:rPr>
          <w:rFonts w:hint="eastAsia"/>
          <w:i/>
          <w:iCs/>
        </w:rPr>
      </w:pPr>
    </w:p>
    <w:p w14:paraId="2EEA7469" w14:textId="77777777" w:rsidR="00F17014" w:rsidRDefault="00F17014">
      <w:pPr>
        <w:rPr>
          <w:rFonts w:hint="eastAsia"/>
          <w:i/>
          <w:iCs/>
        </w:rPr>
      </w:pPr>
    </w:p>
    <w:p w14:paraId="7380A66D" w14:textId="77777777" w:rsidR="00F17014" w:rsidRDefault="00F17014">
      <w:pPr>
        <w:rPr>
          <w:rFonts w:hint="eastAsia"/>
          <w:i/>
          <w:iCs/>
        </w:rPr>
      </w:pPr>
    </w:p>
    <w:p w14:paraId="297D8BF9" w14:textId="77777777" w:rsidR="00F17014" w:rsidRDefault="00F17014">
      <w:pPr>
        <w:rPr>
          <w:rFonts w:hint="eastAsia"/>
          <w:i/>
          <w:iCs/>
        </w:rPr>
      </w:pPr>
    </w:p>
    <w:p w14:paraId="506FAA58" w14:textId="77777777" w:rsidR="00F17014" w:rsidRDefault="00F17014">
      <w:pPr>
        <w:rPr>
          <w:rFonts w:hint="eastAsia"/>
          <w:i/>
          <w:iCs/>
        </w:rPr>
      </w:pPr>
    </w:p>
    <w:p w14:paraId="66E6D878" w14:textId="77777777" w:rsidR="00F17014" w:rsidRDefault="00F17014">
      <w:pPr>
        <w:rPr>
          <w:rFonts w:hint="eastAsia"/>
          <w:i/>
          <w:iCs/>
        </w:rPr>
      </w:pPr>
    </w:p>
    <w:p w14:paraId="410B6004" w14:textId="77777777" w:rsidR="00F17014" w:rsidRDefault="00000000">
      <w:pPr>
        <w:rPr>
          <w:rFonts w:hint="eastAsia"/>
          <w:i/>
          <w:iCs/>
        </w:rPr>
      </w:pPr>
      <w:r>
        <w:rPr>
          <w:noProof/>
        </w:rPr>
        <w:lastRenderedPageBreak/>
        <w:drawing>
          <wp:anchor distT="0" distB="0" distL="0" distR="0" simplePos="0" relativeHeight="4" behindDoc="0" locked="0" layoutInCell="0" allowOverlap="1" wp14:anchorId="631D282D" wp14:editId="709B40DA">
            <wp:simplePos x="0" y="0"/>
            <wp:positionH relativeFrom="column">
              <wp:posOffset>0</wp:posOffset>
            </wp:positionH>
            <wp:positionV relativeFrom="paragraph">
              <wp:posOffset>122555</wp:posOffset>
            </wp:positionV>
            <wp:extent cx="6332220" cy="2757805"/>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3"/>
                    <a:srcRect t="2580" b="39350"/>
                    <a:stretch>
                      <a:fillRect/>
                    </a:stretch>
                  </pic:blipFill>
                  <pic:spPr bwMode="auto">
                    <a:xfrm>
                      <a:off x="0" y="0"/>
                      <a:ext cx="6332220" cy="2757805"/>
                    </a:xfrm>
                    <a:prstGeom prst="rect">
                      <a:avLst/>
                    </a:prstGeom>
                  </pic:spPr>
                </pic:pic>
              </a:graphicData>
            </a:graphic>
          </wp:anchor>
        </w:drawing>
      </w:r>
    </w:p>
    <w:p w14:paraId="6C6F4CEC" w14:textId="77777777" w:rsidR="00F17014" w:rsidRDefault="00000000">
      <w:pPr>
        <w:pStyle w:val="FrameContents"/>
        <w:overflowPunct w:val="0"/>
        <w:rPr>
          <w:rFonts w:hint="eastAsia"/>
        </w:rPr>
      </w:pPr>
      <w:r>
        <w:rPr>
          <w:color w:val="000000"/>
        </w:rPr>
        <w:t xml:space="preserve">Figure 3: Whole genome alignments between all scaffolds of </w:t>
      </w:r>
      <w:r>
        <w:rPr>
          <w:i/>
          <w:iCs/>
          <w:color w:val="000000"/>
        </w:rPr>
        <w:t>D. prolongata</w:t>
      </w:r>
      <w:r>
        <w:rPr>
          <w:color w:val="000000"/>
        </w:rPr>
        <w:t xml:space="preserve"> assembly and reference assemblies.  (A) Alignment to </w:t>
      </w:r>
      <w:r>
        <w:rPr>
          <w:i/>
          <w:iCs/>
          <w:color w:val="000000"/>
        </w:rPr>
        <w:t>D. rhopaloa</w:t>
      </w:r>
      <w:r>
        <w:rPr>
          <w:color w:val="000000"/>
        </w:rPr>
        <w:t xml:space="preserve"> based on minimum 1000bp matches, showing all reference scaffolds as ordered in assembly.  (B) Alignment to major chromosome arms from </w:t>
      </w:r>
      <w:r>
        <w:rPr>
          <w:i/>
          <w:iCs/>
          <w:color w:val="000000"/>
        </w:rPr>
        <w:t>D. melanogast</w:t>
      </w:r>
      <w:r>
        <w:rPr>
          <w:color w:val="000000"/>
        </w:rPr>
        <w:t xml:space="preserve">er assembly, based on minimum 500bp matches.  Forward matches are shown in purple and reverse matches in blue.  </w:t>
      </w:r>
    </w:p>
    <w:p w14:paraId="04E6E0EA" w14:textId="77777777" w:rsidR="00F17014" w:rsidRDefault="00F17014">
      <w:pPr>
        <w:rPr>
          <w:rFonts w:hint="eastAsia"/>
          <w:i/>
          <w:iCs/>
        </w:rPr>
      </w:pPr>
    </w:p>
    <w:p w14:paraId="284F2922" w14:textId="77777777" w:rsidR="00F17014" w:rsidRDefault="00F17014">
      <w:pPr>
        <w:rPr>
          <w:rFonts w:hint="eastAsia"/>
          <w:i/>
          <w:iCs/>
        </w:rPr>
      </w:pPr>
    </w:p>
    <w:p w14:paraId="7FE9B2B2" w14:textId="77777777" w:rsidR="00F17014" w:rsidRDefault="00F17014">
      <w:pPr>
        <w:rPr>
          <w:rFonts w:hint="eastAsia"/>
          <w:i/>
          <w:iCs/>
        </w:rPr>
      </w:pPr>
    </w:p>
    <w:p w14:paraId="43796374" w14:textId="77777777" w:rsidR="00F17014" w:rsidRDefault="00F17014">
      <w:pPr>
        <w:rPr>
          <w:rFonts w:hint="eastAsia"/>
          <w:i/>
          <w:iCs/>
        </w:rPr>
      </w:pPr>
    </w:p>
    <w:sectPr w:rsidR="00F17014">
      <w:type w:val="continuous"/>
      <w:pgSz w:w="12240" w:h="15840"/>
      <w:pgMar w:top="1134" w:right="1134" w:bottom="1134" w:left="1134" w:header="0" w:footer="0" w:gutter="0"/>
      <w:cols w:space="720"/>
      <w:formProt w:val="0"/>
      <w:docGrid w:linePitch="10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Artyom Kopp" w:date="2023-05-15T10:48:00Z" w:initials="AK">
    <w:p w14:paraId="7481BA11" w14:textId="77777777" w:rsidR="007D41DC" w:rsidRDefault="007D41DC" w:rsidP="005B5824">
      <w:r>
        <w:rPr>
          <w:rStyle w:val="CommentReference"/>
          <w:rFonts w:hint="eastAsia"/>
        </w:rPr>
        <w:annotationRef/>
      </w:r>
      <w:r>
        <w:rPr>
          <w:rFonts w:cs="Mangal" w:hint="eastAsia"/>
          <w:color w:val="000000"/>
          <w:sz w:val="20"/>
          <w:szCs w:val="18"/>
        </w:rPr>
        <w:t>some stats on PacBio reads?</w:t>
      </w:r>
    </w:p>
  </w:comment>
  <w:comment w:id="14" w:author="Artyom Kopp" w:date="2023-05-15T10:48:00Z" w:initials="AK">
    <w:p w14:paraId="08D0D6F7" w14:textId="653EC9D5" w:rsidR="007D41DC" w:rsidRDefault="007D41DC" w:rsidP="007819D9">
      <w:r>
        <w:rPr>
          <w:rStyle w:val="CommentReference"/>
          <w:rFonts w:hint="eastAsia"/>
        </w:rPr>
        <w:annotationRef/>
      </w:r>
      <w:r>
        <w:rPr>
          <w:rFonts w:cs="Mangal" w:hint="eastAsia"/>
          <w:color w:val="000000"/>
          <w:sz w:val="20"/>
          <w:szCs w:val="18"/>
        </w:rPr>
        <w:t>Can you provide some details on HiC library construction and sequencing?  Otherwise not clear how scaffolding was done.</w:t>
      </w:r>
    </w:p>
  </w:comment>
  <w:comment w:id="50" w:author="Artyom Kopp" w:date="2023-05-15T10:56:00Z" w:initials="AK">
    <w:p w14:paraId="6802B8CD" w14:textId="77777777" w:rsidR="00D43FF7" w:rsidRDefault="00D43FF7" w:rsidP="00E01388">
      <w:r>
        <w:rPr>
          <w:rStyle w:val="CommentReference"/>
          <w:rFonts w:hint="eastAsia"/>
        </w:rPr>
        <w:annotationRef/>
      </w:r>
      <w:r>
        <w:rPr>
          <w:rFonts w:cs="Mangal" w:hint="eastAsia"/>
          <w:color w:val="000000"/>
          <w:sz w:val="20"/>
          <w:szCs w:val="18"/>
        </w:rPr>
        <w:t>How does it compare with today</w:t>
      </w:r>
      <w:r>
        <w:rPr>
          <w:rFonts w:cs="Mangal" w:hint="eastAsia"/>
          <w:color w:val="000000"/>
          <w:sz w:val="20"/>
          <w:szCs w:val="18"/>
        </w:rPr>
        <w:t>’</w:t>
      </w:r>
      <w:r>
        <w:rPr>
          <w:rFonts w:cs="Mangal" w:hint="eastAsia"/>
          <w:color w:val="000000"/>
          <w:sz w:val="20"/>
          <w:szCs w:val="18"/>
        </w:rPr>
        <w:t>s nanopore genomes?</w:t>
      </w:r>
    </w:p>
  </w:comment>
  <w:comment w:id="51" w:author="Artyom Kopp" w:date="2023-05-15T10:56:00Z" w:initials="AK">
    <w:p w14:paraId="54F703E9" w14:textId="77777777" w:rsidR="00D43FF7" w:rsidRDefault="00D43FF7" w:rsidP="00742C27">
      <w:r>
        <w:rPr>
          <w:rStyle w:val="CommentReference"/>
          <w:rFonts w:hint="eastAsia"/>
        </w:rPr>
        <w:annotationRef/>
      </w:r>
      <w:r>
        <w:rPr>
          <w:rFonts w:cs="Mangal" w:hint="eastAsia"/>
          <w:color w:val="000000"/>
          <w:sz w:val="20"/>
          <w:szCs w:val="18"/>
        </w:rPr>
        <w:t>what</w:t>
      </w:r>
      <w:r>
        <w:rPr>
          <w:rFonts w:cs="Mangal" w:hint="eastAsia"/>
          <w:color w:val="000000"/>
          <w:sz w:val="20"/>
          <w:szCs w:val="18"/>
        </w:rPr>
        <w:t>’</w:t>
      </w:r>
      <w:r>
        <w:rPr>
          <w:rFonts w:cs="Mangal" w:hint="eastAsia"/>
          <w:color w:val="000000"/>
          <w:sz w:val="20"/>
          <w:szCs w:val="18"/>
        </w:rPr>
        <w:t>s the source of the carrolli genome?  Bernard</w:t>
      </w:r>
      <w:r>
        <w:rPr>
          <w:rFonts w:cs="Mangal" w:hint="eastAsia"/>
          <w:color w:val="000000"/>
          <w:sz w:val="20"/>
          <w:szCs w:val="18"/>
        </w:rPr>
        <w:t>’</w:t>
      </w:r>
      <w:r>
        <w:rPr>
          <w:rFonts w:cs="Mangal" w:hint="eastAsia"/>
          <w:color w:val="000000"/>
          <w:sz w:val="20"/>
          <w:szCs w:val="18"/>
        </w:rPr>
        <w:t>s nanopore?</w:t>
      </w:r>
    </w:p>
  </w:comment>
  <w:comment w:id="54" w:author="Artyom Kopp" w:date="2023-05-15T11:00:00Z" w:initials="AK">
    <w:p w14:paraId="436B5A7E" w14:textId="77777777" w:rsidR="00D43FF7" w:rsidRDefault="00D43FF7" w:rsidP="009E78C0">
      <w:r>
        <w:rPr>
          <w:rStyle w:val="CommentReference"/>
          <w:rFonts w:hint="eastAsia"/>
        </w:rPr>
        <w:annotationRef/>
      </w:r>
      <w:r>
        <w:rPr>
          <w:rFonts w:cs="Mangal" w:hint="eastAsia"/>
          <w:sz w:val="20"/>
          <w:szCs w:val="18"/>
        </w:rPr>
        <w:t>Obviously, a much higher fraction of duplicated BUSCOs in prolongata.  Which suggests that its genome size may also be overestimated.  Have you tried running some deduplication pipeline on it? 6% suggests you still have a lot of duplicate contigs.</w:t>
      </w:r>
    </w:p>
  </w:comment>
  <w:comment w:id="57" w:author="Artyom Kopp" w:date="2023-05-15T11:02:00Z" w:initials="AK">
    <w:p w14:paraId="5877B3E6" w14:textId="77777777" w:rsidR="00D43FF7" w:rsidRDefault="00D43FF7" w:rsidP="00243D20">
      <w:r>
        <w:rPr>
          <w:rStyle w:val="CommentReference"/>
          <w:rFonts w:hint="eastAsia"/>
        </w:rPr>
        <w:annotationRef/>
      </w:r>
      <w:r>
        <w:rPr>
          <w:rFonts w:cs="Mangal" w:hint="eastAsia"/>
          <w:color w:val="000000"/>
          <w:sz w:val="20"/>
          <w:szCs w:val="18"/>
        </w:rPr>
        <w:t>Did anything assemble from the F element or the Y?</w:t>
      </w:r>
    </w:p>
  </w:comment>
  <w:comment w:id="58" w:author="Artyom Kopp" w:date="2023-05-15T11:05:00Z" w:initials="AK">
    <w:p w14:paraId="0393F3EB" w14:textId="77777777" w:rsidR="00D43FF7" w:rsidRDefault="00D43FF7" w:rsidP="00CD3F7B">
      <w:r>
        <w:rPr>
          <w:rStyle w:val="CommentReference"/>
          <w:rFonts w:hint="eastAsia"/>
        </w:rPr>
        <w:annotationRef/>
      </w:r>
      <w:r>
        <w:rPr>
          <w:rFonts w:cs="Mangal" w:hint="eastAsia"/>
          <w:color w:val="000000"/>
          <w:sz w:val="20"/>
          <w:szCs w:val="18"/>
        </w:rPr>
        <w:t>Same question, where is the carrolli genome from?</w:t>
      </w:r>
    </w:p>
  </w:comment>
  <w:comment w:id="62" w:author="Artyom Kopp" w:date="2023-05-15T11:07:00Z" w:initials="AK">
    <w:p w14:paraId="5D05333E" w14:textId="77777777" w:rsidR="00D43FF7" w:rsidRDefault="00D43FF7" w:rsidP="004C0168">
      <w:r>
        <w:rPr>
          <w:rStyle w:val="CommentReference"/>
          <w:rFonts w:hint="eastAsia"/>
        </w:rPr>
        <w:annotationRef/>
      </w:r>
      <w:r>
        <w:rPr>
          <w:rFonts w:cs="Mangal" w:hint="eastAsia"/>
          <w:color w:val="000000"/>
          <w:sz w:val="20"/>
          <w:szCs w:val="18"/>
        </w:rPr>
        <w:t>too many genes, proteins, and exons in prolongata compared to others - again suggests the presence of many duplicate contigs in the assembly</w:t>
      </w:r>
    </w:p>
  </w:comment>
  <w:comment w:id="65" w:author="Artyom Kopp" w:date="2023-05-15T11:12:00Z" w:initials="AK">
    <w:p w14:paraId="49E04EF6" w14:textId="77777777" w:rsidR="00FB5A65" w:rsidRDefault="00FB5A65" w:rsidP="00076432">
      <w:r>
        <w:rPr>
          <w:rStyle w:val="CommentReference"/>
          <w:rFonts w:hint="eastAsia"/>
        </w:rPr>
        <w:annotationRef/>
      </w:r>
      <w:r>
        <w:rPr>
          <w:rFonts w:cs="Mangal" w:hint="eastAsia"/>
          <w:color w:val="000000"/>
          <w:sz w:val="20"/>
          <w:szCs w:val="18"/>
        </w:rPr>
        <w:t>How meaningful is L50 of 4 scaffolds if there are more than 5 chromosome arms?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481BA11" w15:done="0"/>
  <w15:commentEx w15:paraId="08D0D6F7" w15:done="0"/>
  <w15:commentEx w15:paraId="6802B8CD" w15:done="0"/>
  <w15:commentEx w15:paraId="54F703E9" w15:done="0"/>
  <w15:commentEx w15:paraId="436B5A7E" w15:done="0"/>
  <w15:commentEx w15:paraId="5877B3E6" w15:done="0"/>
  <w15:commentEx w15:paraId="0393F3EB" w15:done="0"/>
  <w15:commentEx w15:paraId="5D05333E" w15:done="0"/>
  <w15:commentEx w15:paraId="49E04EF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0C8C95" w16cex:dateUtc="2023-05-15T17:48:00Z"/>
  <w16cex:commentExtensible w16cex:durableId="280C8C7D" w16cex:dateUtc="2023-05-15T17:48:00Z"/>
  <w16cex:commentExtensible w16cex:durableId="280C8E5D" w16cex:dateUtc="2023-05-15T17:56:00Z"/>
  <w16cex:commentExtensible w16cex:durableId="280C8E77" w16cex:dateUtc="2023-05-15T17:56:00Z"/>
  <w16cex:commentExtensible w16cex:durableId="280C8F53" w16cex:dateUtc="2023-05-15T18:00:00Z"/>
  <w16cex:commentExtensible w16cex:durableId="280C8FD0" w16cex:dateUtc="2023-05-15T18:02:00Z"/>
  <w16cex:commentExtensible w16cex:durableId="280C9097" w16cex:dateUtc="2023-05-15T18:05:00Z"/>
  <w16cex:commentExtensible w16cex:durableId="280C910E" w16cex:dateUtc="2023-05-15T18:07:00Z"/>
  <w16cex:commentExtensible w16cex:durableId="280C9222" w16cex:dateUtc="2023-05-15T18: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481BA11" w16cid:durableId="280C8C95"/>
  <w16cid:commentId w16cid:paraId="08D0D6F7" w16cid:durableId="280C8C7D"/>
  <w16cid:commentId w16cid:paraId="6802B8CD" w16cid:durableId="280C8E5D"/>
  <w16cid:commentId w16cid:paraId="54F703E9" w16cid:durableId="280C8E77"/>
  <w16cid:commentId w16cid:paraId="436B5A7E" w16cid:durableId="280C8F53"/>
  <w16cid:commentId w16cid:paraId="5877B3E6" w16cid:durableId="280C8FD0"/>
  <w16cid:commentId w16cid:paraId="0393F3EB" w16cid:durableId="280C9097"/>
  <w16cid:commentId w16cid:paraId="5D05333E" w16cid:durableId="280C910E"/>
  <w16cid:commentId w16cid:paraId="49E04EF6" w16cid:durableId="280C922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altName w:val="Times New Roman"/>
    <w:panose1 w:val="020B0604020202020204"/>
    <w:charset w:val="01"/>
    <w:family w:val="roman"/>
    <w:pitch w:val="variable"/>
  </w:font>
  <w:font w:name="Songti SC">
    <w:panose1 w:val="02010600040101010101"/>
    <w:charset w:val="86"/>
    <w:family w:val="auto"/>
    <w:notTrueType/>
    <w:pitch w:val="variable"/>
    <w:sig w:usb0="00000287" w:usb1="080F0000" w:usb2="00000010" w:usb3="00000000" w:csb0="0004009F" w:csb1="00000000"/>
  </w:font>
  <w:font w:name="Arial Unicode MS">
    <w:panose1 w:val="020B0604020202020204"/>
    <w:charset w:val="80"/>
    <w:family w:val="swiss"/>
    <w:pitch w:val="variable"/>
    <w:sig w:usb0="F7FFAFFF" w:usb1="E9DFFFFF" w:usb2="0000003F" w:usb3="00000000" w:csb0="003F01FF" w:csb1="00000000"/>
  </w:font>
  <w:font w:name="Times New Roman">
    <w:panose1 w:val="02020603050405020304"/>
    <w:charset w:val="00"/>
    <w:family w:val="roman"/>
    <w:pitch w:val="variable"/>
    <w:sig w:usb0="E0002EFF" w:usb1="C000785B" w:usb2="00000009" w:usb3="00000000" w:csb0="000001FF" w:csb1="00000000"/>
  </w:font>
  <w:font w:name="Liberation Sans">
    <w:altName w:val="Arial"/>
    <w:panose1 w:val="020B0604020202020204"/>
    <w:charset w:val="01"/>
    <w:family w:val="roman"/>
    <w:pitch w:val="variable"/>
  </w:font>
  <w:font w:name="PingFang SC">
    <w:panose1 w:val="020B0400000000000000"/>
    <w:charset w:val="86"/>
    <w:family w:val="swiss"/>
    <w:notTrueType/>
    <w:pitch w:val="variable"/>
    <w:sig w:usb0="A00002FF" w:usb1="7ACFFDFB" w:usb2="00000017" w:usb3="00000000" w:csb0="00040001" w:csb1="00000000"/>
  </w:font>
  <w:font w:name="Mangal">
    <w:panose1 w:val="02040503050203030202"/>
    <w:charset w:val="01"/>
    <w:family w:val="roman"/>
    <w:pitch w:val="variable"/>
    <w:sig w:usb0="0000A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Yige LUO">
    <w15:presenceInfo w15:providerId="Windows Live" w15:userId="33309f1ba46fd5ba"/>
  </w15:person>
  <w15:person w15:author="Artyom Kopp">
    <w15:presenceInfo w15:providerId="AD" w15:userId="S::akopp@ucdavis.edu::354188bb-80b0-4867-a69e-689547d689a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5"/>
  <w:proofState w:spelling="clean" w:grammar="clean"/>
  <w:defaultTabStop w:val="709"/>
  <w:autoHyphenation/>
  <w:characterSpacingControl w:val="doNotCompress"/>
  <w:compat>
    <w:useFELayout/>
    <w:compatSetting w:name="compatibilityMode" w:uri="http://schemas.microsoft.com/office/word" w:val="12"/>
    <w:compatSetting w:name="useWord2013TrackBottomHyphenation" w:uri="http://schemas.microsoft.com/office/word" w:val="1"/>
  </w:compat>
  <w:rsids>
    <w:rsidRoot w:val="00F17014"/>
    <w:rsid w:val="001717D6"/>
    <w:rsid w:val="0039109E"/>
    <w:rsid w:val="007D41DC"/>
    <w:rsid w:val="00B9758E"/>
    <w:rsid w:val="00C238E6"/>
    <w:rsid w:val="00D43FF7"/>
    <w:rsid w:val="00EC3203"/>
    <w:rsid w:val="00F17014"/>
    <w:rsid w:val="00FB5A65"/>
    <w:rsid w:val="00FD600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209B0B"/>
  <w15:docId w15:val="{E75F57F5-AC23-47CB-BBAC-837CEEBE8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Songti SC" w:hAnsi="Liberation Serif" w:cs="Arial Unicode MS"/>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color w:val="000080"/>
      <w:u w:val="single"/>
    </w:rPr>
  </w:style>
  <w:style w:type="paragraph" w:customStyle="1" w:styleId="Heading">
    <w:name w:val="Heading"/>
    <w:basedOn w:val="Normal"/>
    <w:next w:val="BodyText"/>
    <w:qFormat/>
    <w:pPr>
      <w:keepNext/>
      <w:spacing w:before="240" w:after="120"/>
    </w:pPr>
    <w:rPr>
      <w:rFonts w:ascii="Liberation Sans" w:eastAsia="PingFang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paragraph" w:customStyle="1" w:styleId="FrameContents">
    <w:name w:val="Frame Contents"/>
    <w:basedOn w:val="Normal"/>
    <w:qFormat/>
  </w:style>
  <w:style w:type="paragraph" w:styleId="Revision">
    <w:name w:val="Revision"/>
    <w:hidden/>
    <w:uiPriority w:val="99"/>
    <w:semiHidden/>
    <w:rsid w:val="00B9758E"/>
    <w:pPr>
      <w:suppressAutoHyphens w:val="0"/>
    </w:pPr>
    <w:rPr>
      <w:rFonts w:cs="Mangal"/>
      <w:szCs w:val="21"/>
    </w:rPr>
  </w:style>
  <w:style w:type="character" w:styleId="CommentReference">
    <w:name w:val="annotation reference"/>
    <w:basedOn w:val="DefaultParagraphFont"/>
    <w:uiPriority w:val="99"/>
    <w:semiHidden/>
    <w:unhideWhenUsed/>
    <w:rsid w:val="007D41DC"/>
    <w:rPr>
      <w:sz w:val="16"/>
      <w:szCs w:val="16"/>
    </w:rPr>
  </w:style>
  <w:style w:type="paragraph" w:styleId="CommentText">
    <w:name w:val="annotation text"/>
    <w:basedOn w:val="Normal"/>
    <w:link w:val="CommentTextChar"/>
    <w:uiPriority w:val="99"/>
    <w:semiHidden/>
    <w:unhideWhenUsed/>
    <w:rsid w:val="007D41DC"/>
    <w:rPr>
      <w:rFonts w:cs="Mangal"/>
      <w:sz w:val="20"/>
      <w:szCs w:val="18"/>
    </w:rPr>
  </w:style>
  <w:style w:type="character" w:customStyle="1" w:styleId="CommentTextChar">
    <w:name w:val="Comment Text Char"/>
    <w:basedOn w:val="DefaultParagraphFont"/>
    <w:link w:val="CommentText"/>
    <w:uiPriority w:val="99"/>
    <w:semiHidden/>
    <w:rsid w:val="007D41DC"/>
    <w:rPr>
      <w:rFonts w:cs="Mangal"/>
      <w:sz w:val="20"/>
      <w:szCs w:val="18"/>
    </w:rPr>
  </w:style>
  <w:style w:type="paragraph" w:styleId="CommentSubject">
    <w:name w:val="annotation subject"/>
    <w:basedOn w:val="CommentText"/>
    <w:next w:val="CommentText"/>
    <w:link w:val="CommentSubjectChar"/>
    <w:uiPriority w:val="99"/>
    <w:semiHidden/>
    <w:unhideWhenUsed/>
    <w:rsid w:val="007D41DC"/>
    <w:rPr>
      <w:b/>
      <w:bCs/>
    </w:rPr>
  </w:style>
  <w:style w:type="character" w:customStyle="1" w:styleId="CommentSubjectChar">
    <w:name w:val="Comment Subject Char"/>
    <w:basedOn w:val="CommentTextChar"/>
    <w:link w:val="CommentSubject"/>
    <w:uiPriority w:val="99"/>
    <w:semiHidden/>
    <w:rsid w:val="007D41DC"/>
    <w:rPr>
      <w:rFonts w:cs="Mangal"/>
      <w:b/>
      <w:bCs/>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3.png"/><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2.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1.png"/><Relationship Id="rId5" Type="http://schemas.openxmlformats.org/officeDocument/2006/relationships/comments" Target="comments.xml"/><Relationship Id="rId15" Type="http://schemas.microsoft.com/office/2011/relationships/people" Target="people.xml"/><Relationship Id="rId10" Type="http://schemas.openxmlformats.org/officeDocument/2006/relationships/hyperlink" Target="https://github.com/yige-luo/Repeat_analysis" TargetMode="External"/><Relationship Id="rId4" Type="http://schemas.openxmlformats.org/officeDocument/2006/relationships/webSettings" Target="webSettings.xml"/><Relationship Id="rId9" Type="http://schemas.openxmlformats.org/officeDocument/2006/relationships/hyperlink" Target="https://github.com/dluecke/annotation_tools" TargetMode="Externa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3BD614-6469-41D3-B081-583779A08D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9</Pages>
  <Words>2870</Words>
  <Characters>16360</Characters>
  <Application>Microsoft Office Word</Application>
  <DocSecurity>0</DocSecurity>
  <Lines>136</Lines>
  <Paragraphs>38</Paragraphs>
  <ScaleCrop>false</ScaleCrop>
  <Company/>
  <LinksUpToDate>false</LinksUpToDate>
  <CharactersWithSpaces>19192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Yige LUO</dc:creator>
  <dc:description/>
  <cp:lastModifiedBy>Artyom Kopp</cp:lastModifiedBy>
  <cp:revision>10</cp:revision>
  <dcterms:created xsi:type="dcterms:W3CDTF">2023-05-13T17:58:00Z</dcterms:created>
  <dcterms:modified xsi:type="dcterms:W3CDTF">2023-05-15T18:16:00Z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http://www.zotero.org/styles/apa</vt:lpwstr>
  </property>
  <property fmtid="{D5CDD505-2E9C-101B-9397-08002B2CF9AE}" pid="3" name="Mendeley Document_1">
    <vt:lpwstr>True</vt:lpwstr>
  </property>
  <property fmtid="{D5CDD505-2E9C-101B-9397-08002B2CF9AE}" pid="4" name="Mendeley Unique User Id_1">
    <vt:lpwstr>dae57740-02ad-3a6d-8e27-0fe4925b4d01</vt:lpwstr>
  </property>
  <property fmtid="{D5CDD505-2E9C-101B-9397-08002B2CF9AE}" pid="5" name="Mendeley_Bookmark_03oHxpfpgs_1">
    <vt:lpwstr>ADDIN CSL_CITATION {"citationItems": [{"id": "ITEM-1", "itemData": {"DOI": "10.1371/journal.pcbi.1005944", "ISBN": "1111111111", "ISSN": "15537358", "PMID": "29373581", "abstract": "The MUMmer system and the genome sequence aligner nucmer included within </vt:lpwstr>
  </property>
  <property fmtid="{D5CDD505-2E9C-101B-9397-08002B2CF9AE}" pid="6" name="Mendeley_Bookmark_03oHxpfpgs_10">
    <vt:lpwstr> "family": "Coston", "given": "Rachel", "non-dropping-particle": "", "parse-names": false, "suffix": ""}, {"dropping-particle": "", "family": "Salzberg", "given": "Steven L.", "non-dropping-particle": "", "parse-names": false, "suffix": ""}, {"dropping-pa</vt:lpwstr>
  </property>
  <property fmtid="{D5CDD505-2E9C-101B-9397-08002B2CF9AE}" pid="7" name="Mendeley_Bookmark_03oHxpfpgs_11">
    <vt:lpwstr>rticle": "", "family": "Zimin", "given": "Aleksey", "non-dropping-particle": "", "parse-names": false, "suffix": ""}], "container-title": "PLoS Computational Biology", "id": "ITEM-1", "issue": "1", "issued": {"date-parts": [["2018"]]}, "page": "1-14", "ti</vt:lpwstr>
  </property>
  <property fmtid="{D5CDD505-2E9C-101B-9397-08002B2CF9AE}" pid="8" name="Mendeley_Bookmark_03oHxpfpgs_12">
    <vt:lpwstr>tle": "MUMmer4: A fast and versatile genome alignment system", "type": "article-journal", "volume": "14"}, "uris": ["http://www.mendeley.com/documents/?uuid=d35456d9-ad41-4300-85dc-d0c1f5f229aa"]}], "mendeley": {"formattedCitation": "(Mar\u00e7ais et al.,</vt:lpwstr>
  </property>
  <property fmtid="{D5CDD505-2E9C-101B-9397-08002B2CF9AE}" pid="9" name="Mendeley_Bookmark_03oHxpfpgs_13">
    <vt:lpwstr> 2018)", "plainTextFormattedCitation": "(Mar\u00e7ais et al., 2018)", "previouslyFormattedCitation": "(Mar\u00e7ais et al., 2018)"}, "properties": {"noteIndex": 0}, "schema": "https://github.com/citation-style-language/schema/raw/master/csl-citation.json"</vt:lpwstr>
  </property>
  <property fmtid="{D5CDD505-2E9C-101B-9397-08002B2CF9AE}" pid="10" name="Mendeley_Bookmark_03oHxpfpgs_14">
    <vt:lpwstr>}</vt:lpwstr>
  </property>
  <property fmtid="{D5CDD505-2E9C-101B-9397-08002B2CF9AE}" pid="11" name="Mendeley_Bookmark_03oHxpfpgs_2">
    <vt:lpwstr>it are among the most widely used alignment packages in genomics. Since the last major release of MUMmer version 3 in 2004, it has been applied to many types of problems including aligning whole genome sequences, aligning reads to a reference genome, and </vt:lpwstr>
  </property>
  <property fmtid="{D5CDD505-2E9C-101B-9397-08002B2CF9AE}" pid="12" name="Mendeley_Bookmark_03oHxpfpgs_3">
    <vt:lpwstr>comparing different assemblies of the same genome. Despite its broad utility, MUMmer3 has limitations that can make it difficult to use for large genomes and for the very large sequence data sets that are common today. In this paper we describe MUMmer4, a</vt:lpwstr>
  </property>
  <property fmtid="{D5CDD505-2E9C-101B-9397-08002B2CF9AE}" pid="13" name="Mendeley_Bookmark_03oHxpfpgs_4">
    <vt:lpwstr> substantially improved version of MUMmer that addresses genome size constraints by changing the 32-bit suffix tree data structure at the core of MUMmer to a 48-bit suffix array, and that offers improved speed through parallel processing of input query se</vt:lpwstr>
  </property>
  <property fmtid="{D5CDD505-2E9C-101B-9397-08002B2CF9AE}" pid="14" name="Mendeley_Bookmark_03oHxpfpgs_5">
    <vt:lpwstr>quences. With a theoretical limit on the input size of 141Tbp, MUMmer4 can now work with input sequences of any biologically realistic length. We show that as a result of these enhancements, the nucmer program in MUMmer4 is easily able to handle alignment</vt:lpwstr>
  </property>
  <property fmtid="{D5CDD505-2E9C-101B-9397-08002B2CF9AE}" pid="15" name="Mendeley_Bookmark_03oHxpfpgs_6">
    <vt:lpwstr>s of large genomes; we illustrate this with an alignment of the human and chimpanzee genomes, which allows us to compute that the two species are 98% identical across 96% of their length. With the enhancements described here, MUMmer4 can also be used to e</vt:lpwstr>
  </property>
  <property fmtid="{D5CDD505-2E9C-101B-9397-08002B2CF9AE}" pid="16" name="Mendeley_Bookmark_03oHxpfpgs_7">
    <vt:lpwstr>fficiently align reads to reference genomes, although it is less sensitive and accurate than the dedicated read aligners. The nucmer aligner in MUMmer4 can now be called from scripting languages such as Perl, Python and Ruby. These improvements make MUMer</vt:lpwstr>
  </property>
  <property fmtid="{D5CDD505-2E9C-101B-9397-08002B2CF9AE}" pid="17" name="Mendeley_Bookmark_03oHxpfpgs_8">
    <vt:lpwstr>4 one the most versatile genome alignment packages available.", "author": [{"dropping-particle": "", "family": "Mar\u00e7ais", "given": "Guillaume", "non-dropping-particle": "", "parse-names": false, "suffix": ""}, {"dropping-particle": "", "family": "Del</vt:lpwstr>
  </property>
  <property fmtid="{D5CDD505-2E9C-101B-9397-08002B2CF9AE}" pid="18" name="Mendeley_Bookmark_03oHxpfpgs_9">
    <vt:lpwstr>cher", "given": "Arthur L.", "non-dropping-particle": "", "parse-names": false, "suffix": ""}, {"dropping-particle": "", "family": "Phillippy", "given": "Adam M.", "non-dropping-particle": "", "parse-names": false, "suffix": ""}, {"dropping-particle": "",</vt:lpwstr>
  </property>
  <property fmtid="{D5CDD505-2E9C-101B-9397-08002B2CF9AE}" pid="19" name="Mendeley_Bookmark_064NH8eNRm_1">
    <vt:lpwstr>ADDIN CSL_CITATION {"citationItems": [{"id": "ITEM-1", "itemData": {"DOI": "10.1111/evo.13847", "ISSN": "15585646", "abstract": "Evolution of relative organ size is the most prolific source of morphological diversity, yet the underlying molecular mechanis</vt:lpwstr>
  </property>
  <property fmtid="{D5CDD505-2E9C-101B-9397-08002B2CF9AE}" pid="20" name="Mendeley_Bookmark_064NH8eNRm_10">
    <vt:lpwstr>phenotypic evolution. However, relatively little is known about the influence of enhancer architecture and intergenic interactions on regulatory evolution. We address this question by examining chemosensory system evolution in Drosophila. Drosophila prolo</vt:lpwstr>
  </property>
  <property fmtid="{D5CDD505-2E9C-101B-9397-08002B2CF9AE}" pid="21" name="Mendeley_Bookmark_064NH8eNRm_11">
    <vt:lpwstr>ngata males show a massively increased number of chemosensory bristles compared to females and males of sibling species. This increase is driven by sex-specific transformation of ancestrally mechanosensory organs. Consistent with this phenotype, the Pox n</vt:lpwstr>
  </property>
  <property fmtid="{D5CDD505-2E9C-101B-9397-08002B2CF9AE}" pid="22" name="Mendeley_Bookmark_064NH8eNRm_12">
    <vt:lpwstr>euro transcription factor (Poxn), which specifies chemosensory bristle identity, shows expanded expression in D. prolongata males. Poxn expression is controlled by nonadditive interactions among widely dispersed enhancers. Although some D. prolongata Poxn</vt:lpwstr>
  </property>
  <property fmtid="{D5CDD505-2E9C-101B-9397-08002B2CF9AE}" pid="23" name="Mendeley_Bookmark_064NH8eNRm_13">
    <vt:lpwstr> enhancers show increased activity, the additive component of this increase is slight, suggesting that most changes in Poxn expression are due to epistatic interactions between Poxn enhancers and trans-regulatory factors. Indeed, the expansion of D. prolo</vt:lpwstr>
  </property>
  <property fmtid="{D5CDD505-2E9C-101B-9397-08002B2CF9AE}" pid="24" name="Mendeley_Bookmark_064NH8eNRm_14">
    <vt:lpwstr>ngata Poxn enhancer activity is only observed in cells that express doublesex (dsx), the gene that controls sexual differentiation in Drosophila and also shows increased expression in D. prolongata males due to cis-regulatory changes. Although expanded ds</vt:lpwstr>
  </property>
  <property fmtid="{D5CDD505-2E9C-101B-9397-08002B2CF9AE}" pid="25" name="Mendeley_Bookmark_064NH8eNRm_15">
    <vt:lpwstr>x expression may contribute to increased activity of D. prolongata Poxn enhancers, this interaction is not sufficient to explain the full expansion of Poxn expression, suggesting that cis\u2013trans interactions between Poxn, dsx, and additional unknown g</vt:lpwstr>
  </property>
  <property fmtid="{D5CDD505-2E9C-101B-9397-08002B2CF9AE}" pid="26" name="Mendeley_Bookmark_064NH8eNRm_16">
    <vt:lpwstr>enes are necessary to produce the derived D. prolongata phenotype. Overall, our results demonstrate the importance of epistatic gene interactions for evolution, particularly when pivotal genes have complex regulatory architecture.", "author": [{"dropping-</vt:lpwstr>
  </property>
  <property fmtid="{D5CDD505-2E9C-101B-9397-08002B2CF9AE}" pid="27" name="Mendeley_Bookmark_064NH8eNRm_17">
    <vt:lpwstr>particle": "", "family": "Luecke", "given": "David", "non-dropping-particle": "", "parse-names": false, "suffix": ""}, {"dropping-particle": "", "family": "Rice", "given": "Gavin", "non-dropping-particle": "", "parse-names": false, "suffix": ""}, {"droppi</vt:lpwstr>
  </property>
  <property fmtid="{D5CDD505-2E9C-101B-9397-08002B2CF9AE}" pid="28" name="Mendeley_Bookmark_064NH8eNRm_18">
    <vt:lpwstr>ng-particle": "", "family": "Kopp", "given": "Artyom", "non-dropping-particle": "", "parse-names": false, "suffix": ""}], "container-title": "Evolution and Development", "id": "ITEM-2", "issue": "1-2", "issued": {"date-parts": [["2022"]]}, "page": "37-60"</vt:lpwstr>
  </property>
  <property fmtid="{D5CDD505-2E9C-101B-9397-08002B2CF9AE}" pid="29" name="Mendeley_Bookmark_064NH8eNRm_19">
    <vt:lpwstr>, "title": "Sex-specific evolution of a &lt;i&gt;Drosophila&lt;/i&gt; sensory system via interacting &lt;i&gt;cis&lt;/i&gt;- and &lt;i&gt;trans&lt;/i&gt;-regulatory changes", "type": "article-journal", "volume": "24"}, "uris": ["http://www.mendeley.com/documents/?uuid=4df680ba-4bcb-439d-88b</vt:lpwstr>
  </property>
  <property fmtid="{D5CDD505-2E9C-101B-9397-08002B2CF9AE}" pid="30" name="Mendeley_Bookmark_064NH8eNRm_2">
    <vt:lpwstr>ms that modify growth control are largely unknown. Models where organ proportions have undergone recent evolutionary changes hold the greatest promise for understanding this process. Uniquely among Drosophila species, Drosophila prolongata displays a dram</vt:lpwstr>
  </property>
  <property fmtid="{D5CDD505-2E9C-101B-9397-08002B2CF9AE}" pid="31" name="Mendeley_Bookmark_064NH8eNRm_20">
    <vt:lpwstr>b-6316ab7b0e8e"]}, {"id": "ITEM-3", "itemData": {"DOI": "10.1002/ece3.5819", "ISSN": "20457758", "abstract": "Binary communication systems that involve sex-specific signaling and sex-specific signal perception play a key role in sexual selection and in th</vt:lpwstr>
  </property>
  <property fmtid="{D5CDD505-2E9C-101B-9397-08002B2CF9AE}" pid="32" name="Mendeley_Bookmark_064NH8eNRm_21">
    <vt:lpwstr>e evolution of sexually dimorphic traits. The driving forces and genetic changes underlying such traits can be investigated in systems where sex-specific signaling and perception have emerged recently and show evidence of potential coevolution. A promisin</vt:lpwstr>
  </property>
  <property fmtid="{D5CDD505-2E9C-101B-9397-08002B2CF9AE}" pid="33" name="Mendeley_Bookmark_064NH8eNRm_22">
    <vt:lpwstr>g model is found in Drosophila prolongata, which exhibits a species-specific increase in the number of male chemosensory bristles. We show that this transition coincides with recent evolutionary changes in cuticular hydrocarbon (CHC) profiles. Long-chain </vt:lpwstr>
  </property>
  <property fmtid="{D5CDD505-2E9C-101B-9397-08002B2CF9AE}" pid="34" name="Mendeley_Bookmark_064NH8eNRm_23">
    <vt:lpwstr>CHCs that are sexually monomorphic in the closest relatives of D. prolongata (D. rhopaloa, D. carrolli, D. kurseongensis, and D. fuyamai) are strongly male-biased in this species. We also identify an intraspecific female-limited polymorphism, where some f</vt:lpwstr>
  </property>
  <property fmtid="{D5CDD505-2E9C-101B-9397-08002B2CF9AE}" pid="35" name="Mendeley_Bookmark_064NH8eNRm_24">
    <vt:lpwstr>emales have male-like CHC profiles. Both the origin of sexually dimorphic CHC profiles and the female-limited polymorphism in D. prolongata involve changes in the relative amounts of three mono-alkene homologs, 9-tricosene, 9-pentacosene, and 9-heptacosen</vt:lpwstr>
  </property>
  <property fmtid="{D5CDD505-2E9C-101B-9397-08002B2CF9AE}" pid="36" name="Mendeley_Bookmark_064NH8eNRm_25">
    <vt:lpwstr>e, all of which share a common biosynthetic origin and point to a potentially simple genetic change underlying these traits. Our results suggest that pheromone synthesis may have coevolved with chemosensory perception and open the way for reconstructing t</vt:lpwstr>
  </property>
  <property fmtid="{D5CDD505-2E9C-101B-9397-08002B2CF9AE}" pid="37" name="Mendeley_Bookmark_064NH8eNRm_26">
    <vt:lpwstr>he origin of sexual dimorphism in this communication system.", "author": [{"dropping-particle": "", "family": "Luo", "given": "Yige", "non-dropping-particle": "", "parse-names": false, "suffix": ""}, {"dropping-particle": "", "family": "Zhang", "given": "</vt:lpwstr>
  </property>
  <property fmtid="{D5CDD505-2E9C-101B-9397-08002B2CF9AE}" pid="38" name="Mendeley_Bookmark_064NH8eNRm_27">
    <vt:lpwstr>Yunwei", "non-dropping-particle": "", "parse-names": false, "suffix": ""}, {"dropping-particle": "", "family": "Farine", "given": "Jean Pierre", "non-dropping-particle": "", "parse-names": false, "suffix": ""}, {"dropping-particle": "", "family": "Ferveur</vt:lpwstr>
  </property>
  <property fmtid="{D5CDD505-2E9C-101B-9397-08002B2CF9AE}" pid="39" name="Mendeley_Bookmark_064NH8eNRm_28">
    <vt:lpwstr>", "given": "Jean Fran\u00e7ois", "non-dropping-particle": "", "parse-names": false, "suffix": ""}, {"dropping-particle": "", "family": "Ram\u00edrez", "given": "Santiago", "non-dropping-particle": "", "parse-names": false, "suffix": ""}, {"dropping-parti</vt:lpwstr>
  </property>
  <property fmtid="{D5CDD505-2E9C-101B-9397-08002B2CF9AE}" pid="40" name="Mendeley_Bookmark_064NH8eNRm_29">
    <vt:lpwstr>cle": "", "family": "Kopp", "given": "Artyom", "non-dropping-particle": "", "parse-names": false, "suffix": ""}], "container-title": "Ecology and Evolution", "id": "ITEM-3", "issue": "23", "issued": {"date-parts": [["2019"]]}, "page": "13608-13618", "titl</vt:lpwstr>
  </property>
  <property fmtid="{D5CDD505-2E9C-101B-9397-08002B2CF9AE}" pid="41" name="Mendeley_Bookmark_064NH8eNRm_3">
    <vt:lpwstr>atic, male-specific increase in the size of its forelegs relative to other legs. By comparing leg development between males and females of D. prolongata and its closest relative Drosophila carrolli, we show that the exaggerated male forelegs are produced </vt:lpwstr>
  </property>
  <property fmtid="{D5CDD505-2E9C-101B-9397-08002B2CF9AE}" pid="42" name="Mendeley_Bookmark_064NH8eNRm_30">
    <vt:lpwstr>e": "Evolution of sexually dimorphic pheromone profiles coincides with increased number of male-specific chemosensory organs in &lt;i&gt;Drosophila prolongata&lt;/i&gt;", "type": "article-journal", "volume": "9"}, "uris": ["http://www.mendeley.com/documents/?uuid=167</vt:lpwstr>
  </property>
  <property fmtid="{D5CDD505-2E9C-101B-9397-08002B2CF9AE}" pid="43" name="Mendeley_Bookmark_064NH8eNRm_31">
    <vt:lpwstr>3586a-a0af-450b-9e18-6f6be8009115"]}], "mendeley": {"formattedCitation": "(D. Luecke et al., 2022; D. M. Luecke &amp; Kopp, 2019; Luo et al., 2019)", "plainTextFormattedCitation": "(D. Luecke et al., 2022; D. M. Luecke &amp; Kopp, 2019; Luo et al., 2019)", "previ</vt:lpwstr>
  </property>
  <property fmtid="{D5CDD505-2E9C-101B-9397-08002B2CF9AE}" pid="44" name="Mendeley_Bookmark_064NH8eNRm_32">
    <vt:lpwstr>ouslyFormattedCitation": "(D. Luecke et al., 2022; D. M. Luecke &amp; Kopp, 2019; Luo et al., 2019)"}, "properties": {"noteIndex": 0}, "schema": "https://github.com/citation-style-language/schema/raw/master/csl-citation.json"}</vt:lpwstr>
  </property>
  <property fmtid="{D5CDD505-2E9C-101B-9397-08002B2CF9AE}" pid="45" name="Mendeley_Bookmark_064NH8eNRm_4">
    <vt:lpwstr>by a sex- and segment-specific increase in mitosis during the final larval instar. Intersegmental compensatory control, where smaller leg primordia grow at a faster rate, is observed in both species and sexes. However, the equilibrium growth rates that de</vt:lpwstr>
  </property>
  <property fmtid="{D5CDD505-2E9C-101B-9397-08002B2CF9AE}" pid="46" name="Mendeley_Bookmark_064NH8eNRm_5">
    <vt:lpwstr>termine the final relative proportion between the first and second legs have shifted in male D. prolongata compared both to conspecific females and to D. carrolli. We suggest that the observed developmental changes that produce new adult proportions refle</vt:lpwstr>
  </property>
  <property fmtid="{D5CDD505-2E9C-101B-9397-08002B2CF9AE}" pid="47" name="Mendeley_Bookmark_064NH8eNRm_6">
    <vt:lpwstr>ct an interplay between conserved growth coordination mechanisms and evolving organ-specific growth targets.", "author": [{"dropping-particle": "", "family": "Luecke", "given": "David Michael", "non-dropping-particle": "", "parse-names": false, "suffix": </vt:lpwstr>
  </property>
  <property fmtid="{D5CDD505-2E9C-101B-9397-08002B2CF9AE}" pid="48" name="Mendeley_Bookmark_064NH8eNRm_7">
    <vt:lpwstr>""}, {"dropping-particle": "", "family": "Kopp", "given": "Artyom", "non-dropping-particle": "", "parse-names": false, "suffix": ""}], "container-title": "Evolution", "id": "ITEM-1", "issue": "11", "issued": {"date-parts": [["2019"]]}, "page": "2281-2294"</vt:lpwstr>
  </property>
  <property fmtid="{D5CDD505-2E9C-101B-9397-08002B2CF9AE}" pid="49" name="Mendeley_Bookmark_064NH8eNRm_8">
    <vt:lpwstr>, "title": "Sex-specific evolution of relative leg size in &lt;i&gt;Drosophila prolongata&lt;/i&gt; results from changes in the intersegmental coordination of tissue growth", "type": "article-journal", "volume": "73"}, "uris": ["http://www.mendeley.com/documents/?uui</vt:lpwstr>
  </property>
  <property fmtid="{D5CDD505-2E9C-101B-9397-08002B2CF9AE}" pid="50" name="Mendeley_Bookmark_064NH8eNRm_9">
    <vt:lpwstr>d=db8224ce-e0d3-453a-9593-3c6c4037f9dd"]}, {"id": "ITEM-2", "itemData": {"DOI": "10.1111/ede.12398", "ISSN": "1525142X", "PMID": "35239254", "abstract": "The evolution of gene expression via cis-regulatory changes is well established as a major driver of </vt:lpwstr>
  </property>
  <property fmtid="{D5CDD505-2E9C-101B-9397-08002B2CF9AE}" pid="51" name="Mendeley_Bookmark_1JR8nVv1Nr_1">
    <vt:lpwstr>ADDIN CSL_CITATION {"citationItems": [{"id": "ITEM-1", "itemData": {"DOI": "10.1109/TCBB.2013.68", "ISSN": "15455963", "PMID": "24091398", "abstract": "Genome annotations are often published as plain text files describing genomic features and their subcom</vt:lpwstr>
  </property>
  <property fmtid="{D5CDD505-2E9C-101B-9397-08002B2CF9AE}" pid="52" name="Mendeley_Bookmark_1JR8nVv1Nr_10">
    <vt:lpwstr>ype": "article-journal", "volume": "10"}, "uris": ["http://www.mendeley.com/documents/?uuid=fc840ac9-2bda-4173-9cd9-4737a1f7cd08"]}], "mendeley": {"formattedCitation": "(Gremme et al., 2013)", "plainTextFormattedCitation": "(Gremme et al., 2013)", "previo</vt:lpwstr>
  </property>
  <property fmtid="{D5CDD505-2E9C-101B-9397-08002B2CF9AE}" pid="53" name="Mendeley_Bookmark_1JR8nVv1Nr_11">
    <vt:lpwstr>uslyFormattedCitation": "(Gremme et al., 2013)"}, "properties": {"noteIndex": 0}, "schema": "https://github.com/citation-style-language/schema/raw/master/csl-citation.json"}</vt:lpwstr>
  </property>
  <property fmtid="{D5CDD505-2E9C-101B-9397-08002B2CF9AE}" pid="54" name="Mendeley_Bookmark_1JR8nVv1Nr_2">
    <vt:lpwstr>ponents by an implicit annotation graph. In this paper, we present the GenomeTools, a convenient and efficient software library and associated software tools for developing bioinformatics software intended to create, process or convert annotation graphs. </vt:lpwstr>
  </property>
  <property fmtid="{D5CDD505-2E9C-101B-9397-08002B2CF9AE}" pid="55" name="Mendeley_Bookmark_1JR8nVv1Nr_3">
    <vt:lpwstr>The GenomeTools strictly follow the annotation graph approach, offering a unified graph-based representation. This gives the developer intuitive and immediate access to genomic features and tools for their manipulation. To process large annotation sets wi</vt:lpwstr>
  </property>
  <property fmtid="{D5CDD505-2E9C-101B-9397-08002B2CF9AE}" pid="56" name="Mendeley_Bookmark_1JR8nVv1Nr_4">
    <vt:lpwstr>th low memory overhead, we have designed and implemented an efficient pull-based approach for sequential processing of annotations. This allows to handle even the largest annotation sets, such as a complete catalogue of human variations. Our object-orient</vt:lpwstr>
  </property>
  <property fmtid="{D5CDD505-2E9C-101B-9397-08002B2CF9AE}" pid="57" name="Mendeley_Bookmark_1JR8nVv1Nr_5">
    <vt:lpwstr>ed C-based software library enables a developer to conveniently implement their own functionality on annotation graphs and to integrate it into larger workflows, simultaneously accessing compressed sequence data if required. The careful C implementation o</vt:lpwstr>
  </property>
  <property fmtid="{D5CDD505-2E9C-101B-9397-08002B2CF9AE}" pid="58" name="Mendeley_Bookmark_1JR8nVv1Nr_6">
    <vt:lpwstr>f the GenomeTools does not only ensure a light-weight memory footprint while allowing full sequential as well as random access to the annotation graph, but also facilitates the creation of bindings to a variety of script programming languages (like Python</vt:lpwstr>
  </property>
  <property fmtid="{D5CDD505-2E9C-101B-9397-08002B2CF9AE}" pid="59" name="Mendeley_Bookmark_1JR8nVv1Nr_7">
    <vt:lpwstr> and Ruby) sharing the same interface. \u00a9 2004-2012 IEEE.", "author": [{"dropping-particle": "", "family": "Gremme", "given": "Gordon", "non-dropping-particle": "", "parse-names": false, "suffix": ""}, {"dropping-particle": "", "family": "Steinbiss", </vt:lpwstr>
  </property>
  <property fmtid="{D5CDD505-2E9C-101B-9397-08002B2CF9AE}" pid="60" name="Mendeley_Bookmark_1JR8nVv1Nr_8">
    <vt:lpwstr>"given": "Sascha", "non-dropping-particle": "", "parse-names": false, "suffix": ""}, {"dropping-particle": "", "family": "Kurtz", "given": "Stefan", "non-dropping-particle": "", "parse-names": false, "suffix": ""}], "container-title": "IEEE/ACM Transactio</vt:lpwstr>
  </property>
  <property fmtid="{D5CDD505-2E9C-101B-9397-08002B2CF9AE}" pid="61" name="Mendeley_Bookmark_1JR8nVv1Nr_9">
    <vt:lpwstr>ns on Computational Biology and Bioinformatics", "id": "ITEM-1", "issue": "3", "issued": {"date-parts": [["2013"]]}, "page": "645-656", "title": "Genome tools: A comprehensive software library for efficient processing of structured genome annotations", "t</vt:lpwstr>
  </property>
  <property fmtid="{D5CDD505-2E9C-101B-9397-08002B2CF9AE}" pid="62" name="Mendeley_Bookmark_2LLWIZ85qj_1">
    <vt:lpwstr>ADDIN CSL_CITATION {"citationItems": [{"id": "ITEM-1", "itemData": {"DOI": "10.1109/TCBB.2013.68", "ISSN": "15455963", "PMID": "24091398", "abstract": "Genome annotations are often published as plain text files describing genomic features and their subcom</vt:lpwstr>
  </property>
  <property fmtid="{D5CDD505-2E9C-101B-9397-08002B2CF9AE}" pid="63" name="Mendeley_Bookmark_2LLWIZ85qj_10">
    <vt:lpwstr>ype": "article-journal", "volume": "10"}, "uris": ["http://www.mendeley.com/documents/?uuid=fc840ac9-2bda-4173-9cd9-4737a1f7cd08"]}], "mendeley": {"formattedCitation": "(Gremme et al., 2013)", "plainTextFormattedCitation": "(Gremme et al., 2013)", "previo</vt:lpwstr>
  </property>
  <property fmtid="{D5CDD505-2E9C-101B-9397-08002B2CF9AE}" pid="64" name="Mendeley_Bookmark_2LLWIZ85qj_11">
    <vt:lpwstr>uslyFormattedCitation": "(Gremme et al., 2013)"}, "properties": {"noteIndex": 0}, "schema": "https://github.com/citation-style-language/schema/raw/master/csl-citation.json"}</vt:lpwstr>
  </property>
  <property fmtid="{D5CDD505-2E9C-101B-9397-08002B2CF9AE}" pid="65" name="Mendeley_Bookmark_2LLWIZ85qj_2">
    <vt:lpwstr>ponents by an implicit annotation graph. In this paper, we present the GenomeTools, a convenient and efficient software library and associated software tools for developing bioinformatics software intended to create, process or convert annotation graphs. </vt:lpwstr>
  </property>
  <property fmtid="{D5CDD505-2E9C-101B-9397-08002B2CF9AE}" pid="66" name="Mendeley_Bookmark_2LLWIZ85qj_3">
    <vt:lpwstr>The GenomeTools strictly follow the annotation graph approach, offering a unified graph-based representation. This gives the developer intuitive and immediate access to genomic features and tools for their manipulation. To process large annotation sets wi</vt:lpwstr>
  </property>
  <property fmtid="{D5CDD505-2E9C-101B-9397-08002B2CF9AE}" pid="67" name="Mendeley_Bookmark_2LLWIZ85qj_4">
    <vt:lpwstr>th low memory overhead, we have designed and implemented an efficient pull-based approach for sequential processing of annotations. This allows to handle even the largest annotation sets, such as a complete catalogue of human variations. Our object-orient</vt:lpwstr>
  </property>
  <property fmtid="{D5CDD505-2E9C-101B-9397-08002B2CF9AE}" pid="68" name="Mendeley_Bookmark_2LLWIZ85qj_5">
    <vt:lpwstr>ed C-based software library enables a developer to conveniently implement their own functionality on annotation graphs and to integrate it into larger workflows, simultaneously accessing compressed sequence data if required. The careful C implementation o</vt:lpwstr>
  </property>
  <property fmtid="{D5CDD505-2E9C-101B-9397-08002B2CF9AE}" pid="69" name="Mendeley_Bookmark_2LLWIZ85qj_6">
    <vt:lpwstr>f the GenomeTools does not only ensure a light-weight memory footprint while allowing full sequential as well as random access to the annotation graph, but also facilitates the creation of bindings to a variety of script programming languages (like Python</vt:lpwstr>
  </property>
  <property fmtid="{D5CDD505-2E9C-101B-9397-08002B2CF9AE}" pid="70" name="Mendeley_Bookmark_2LLWIZ85qj_7">
    <vt:lpwstr> and Ruby) sharing the same interface. \u00a9 2004-2012 IEEE.", "author": [{"dropping-particle": "", "family": "Gremme", "given": "Gordon", "non-dropping-particle": "", "parse-names": false, "suffix": ""}, {"dropping-particle": "", "family": "Steinbiss", </vt:lpwstr>
  </property>
  <property fmtid="{D5CDD505-2E9C-101B-9397-08002B2CF9AE}" pid="71" name="Mendeley_Bookmark_2LLWIZ85qj_8">
    <vt:lpwstr>"given": "Sascha", "non-dropping-particle": "", "parse-names": false, "suffix": ""}, {"dropping-particle": "", "family": "Kurtz", "given": "Stefan", "non-dropping-particle": "", "parse-names": false, "suffix": ""}], "container-title": "IEEE/ACM Transactio</vt:lpwstr>
  </property>
  <property fmtid="{D5CDD505-2E9C-101B-9397-08002B2CF9AE}" pid="72" name="Mendeley_Bookmark_2LLWIZ85qj_9">
    <vt:lpwstr>ns on Computational Biology and Bioinformatics", "id": "ITEM-1", "issue": "3", "issued": {"date-parts": [["2013"]]}, "page": "645-656", "title": "Genome tools: A comprehensive software library for efficient processing of structured genome annotations", "t</vt:lpwstr>
  </property>
  <property fmtid="{D5CDD505-2E9C-101B-9397-08002B2CF9AE}" pid="73" name="Mendeley_Bookmark_2gdFOlZGsQ_1">
    <vt:lpwstr>ADDIN CSL_CITATION {"citationItems": [{"id": "ITEM-1", "itemData": {"DOI": "10.7554/eLife.66405", "ISSN": "2050084X", "PMID": "34279216", "abstract": "Over 100 years of studies in Drosophila melanogaster and related species in the genus Drosophila have fa</vt:lpwstr>
  </property>
  <property fmtid="{D5CDD505-2E9C-101B-9397-08002B2CF9AE}" pid="74" name="Mendeley_Bookmark_2gdFOlZGsQ_10">
    <vt:lpwstr>ily": "Peede", "given": "David", "non-dropping-particle": "", "parse-names": false, "suffix": ""}, {"dropping-particle": "", "family": "D\u2019agostino", "given": "Emmanuel R.R.", "non-dropping-particle": "", "parse-names": false, "suffix": ""}, {"droppin</vt:lpwstr>
  </property>
  <property fmtid="{D5CDD505-2E9C-101B-9397-08002B2CF9AE}" pid="75" name="Mendeley_Bookmark_2gdFOlZGsQ_11">
    <vt:lpwstr>g-particle": "", "family": "Pelaez", "given": "Julianne", "non-dropping-particle": "", "parse-names": false, "suffix": ""}, {"dropping-particle": "", "family": "Aguilar", "given": "Jessica M.", "non-dropping-particle": "", "parse-names": false, "suffix": </vt:lpwstr>
  </property>
  <property fmtid="{D5CDD505-2E9C-101B-9397-08002B2CF9AE}" pid="76" name="Mendeley_Bookmark_2gdFOlZGsQ_12">
    <vt:lpwstr>""}, {"dropping-particle": "", "family": "Haji", "given": "Diler", "non-dropping-particle": "", "parse-names": false, "suffix": ""}, {"dropping-particle": "", "family": "Matsunaga", "given": "Teruyuki", "non-dropping-particle": "", "parse-names": false, "</vt:lpwstr>
  </property>
  <property fmtid="{D5CDD505-2E9C-101B-9397-08002B2CF9AE}" pid="77" name="Mendeley_Bookmark_2gdFOlZGsQ_13">
    <vt:lpwstr>suffix": ""}, {"dropping-particle": "", "family": "Armstrong", "given": "Ellie E.", "non-dropping-particle": "", "parse-names": false, "suffix": ""}, {"dropping-particle": "", "family": "Zych", "given": "Molly", "non-dropping-particle": "", "parse-names":</vt:lpwstr>
  </property>
  <property fmtid="{D5CDD505-2E9C-101B-9397-08002B2CF9AE}" pid="78" name="Mendeley_Bookmark_2gdFOlZGsQ_14">
    <vt:lpwstr> false, "suffix": ""}, {"dropping-particle": "", "family": "Ogawa", "given": "Yoshitaka", "non-dropping-particle": "", "parse-names": false, "suffix": ""}, {"dropping-particle": "", "family": "Stamenkovi\u0107-Radak", "given": "Marina", "non-dropping-part</vt:lpwstr>
  </property>
  <property fmtid="{D5CDD505-2E9C-101B-9397-08002B2CF9AE}" pid="79" name="Mendeley_Bookmark_2gdFOlZGsQ_15">
    <vt:lpwstr>icle": "", "parse-names": false, "suffix": ""}, {"dropping-particle": "", "family": "Jeli\u0107", "given": "Mihailo", "non-dropping-particle": "", "parse-names": false, "suffix": ""}, {"dropping-particle": "", "family": "Veselinovi\u0107", "given": "Marij</vt:lpwstr>
  </property>
  <property fmtid="{D5CDD505-2E9C-101B-9397-08002B2CF9AE}" pid="80" name="Mendeley_Bookmark_2gdFOlZGsQ_16">
    <vt:lpwstr>a Savi\u0107", "non-dropping-particle": "", "parse-names": false, "suffix": ""}, {"dropping-particle": "", "family": "Tanaskovi\u0107", "given": "Marija", "non-dropping-particle": "", "parse-names": false, "suffix": ""}, {"dropping-particle": "", "family"</vt:lpwstr>
  </property>
  <property fmtid="{D5CDD505-2E9C-101B-9397-08002B2CF9AE}" pid="81" name="Mendeley_Bookmark_2gdFOlZGsQ_17">
    <vt:lpwstr>: "Eri\u0107", "given": "Pavle", "non-dropping-particle": "", "parse-names": false, "suffix": ""}, {"dropping-particle": "", "family": "Gao", "given": "Jian Jun", "non-dropping-particle": "", "parse-names": false, "suffix": ""}, {"dropping-particle": "", </vt:lpwstr>
  </property>
  <property fmtid="{D5CDD505-2E9C-101B-9397-08002B2CF9AE}" pid="82" name="Mendeley_Bookmark_2gdFOlZGsQ_18">
    <vt:lpwstr>"family": "Katoh", "given": "Takehiro K.", "non-dropping-particle": "", "parse-names": false, "suffix": ""}, {"dropping-particle": "", "family": "Toda", "given": "Masanori J.", "non-dropping-particle": "", "parse-names": false, "suffix": ""}, {"dropping-p</vt:lpwstr>
  </property>
  <property fmtid="{D5CDD505-2E9C-101B-9397-08002B2CF9AE}" pid="83" name="Mendeley_Bookmark_2gdFOlZGsQ_19">
    <vt:lpwstr>article": "", "family": "Watabe", "given": "Hideaki", "non-dropping-particle": "", "parse-names": false, "suffix": ""}, {"dropping-particle": "", "family": "Watada", "given": "Masayoshi", "non-dropping-particle": "", "parse-names": false, "suffix": ""}, {</vt:lpwstr>
  </property>
  <property fmtid="{D5CDD505-2E9C-101B-9397-08002B2CF9AE}" pid="84" name="Mendeley_Bookmark_2gdFOlZGsQ_2">
    <vt:lpwstr>cilitated key discoveries in genetics, genomics, and evolution. While high-quality genome assemblies exist for several species in this group, they only encompass a small fraction of the genus. Recent advances in long-read sequencing allow high-quality gen</vt:lpwstr>
  </property>
  <property fmtid="{D5CDD505-2E9C-101B-9397-08002B2CF9AE}" pid="85" name="Mendeley_Bookmark_2gdFOlZGsQ_20">
    <vt:lpwstr>"dropping-particle": "", "family": "Davis", "given": "Jeremy S.", "non-dropping-particle": "", "parse-names": false, "suffix": ""}, {"dropping-particle": "", "family": "Moyle", "given": "Leonie C.", "non-dropping-particle": "", "parse-names": false, "suff</vt:lpwstr>
  </property>
  <property fmtid="{D5CDD505-2E9C-101B-9397-08002B2CF9AE}" pid="86" name="Mendeley_Bookmark_2gdFOlZGsQ_21">
    <vt:lpwstr>ix": ""}, {"dropping-particle": "", "family": "Manoli", "given": "Giulia", "non-dropping-particle": "", "parse-names": false, "suffix": ""}, {"dropping-particle": "", "family": "Bertolini", "given": "Enrico", "non-dropping-particle": "", "parse-names": fa</vt:lpwstr>
  </property>
  <property fmtid="{D5CDD505-2E9C-101B-9397-08002B2CF9AE}" pid="87" name="Mendeley_Bookmark_2gdFOlZGsQ_22">
    <vt:lpwstr>lse, "suffix": ""}, {"dropping-particle": "", "family": "Ko\u0161\u0165\u00e1l", "given": "Vladim\u00edr", "non-dropping-particle": "", "parse-names": false, "suffix": ""}, {"dropping-particle": "", "family": "Hawley", "given": "R. Scott", "non-dropping-p</vt:lpwstr>
  </property>
  <property fmtid="{D5CDD505-2E9C-101B-9397-08002B2CF9AE}" pid="88" name="Mendeley_Bookmark_2gdFOlZGsQ_23">
    <vt:lpwstr>article": "", "parse-names": false, "suffix": ""}, {"dropping-particle": "", "family": "Takahashi", "given": "Aya", "non-dropping-particle": "", "parse-names": false, "suffix": ""}, {"dropping-particle": "", "family": "Jones", "given": "Corbin D.", "non-d</vt:lpwstr>
  </property>
  <property fmtid="{D5CDD505-2E9C-101B-9397-08002B2CF9AE}" pid="89" name="Mendeley_Bookmark_2gdFOlZGsQ_24">
    <vt:lpwstr>ropping-particle": "", "parse-names": false, "suffix": ""}, {"dropping-particle": "", "family": "Price", "given": "Donald K.", "non-dropping-particle": "", "parse-names": false, "suffix": ""}, {"dropping-particle": "", "family": "Whiteman", "given": "Noah</vt:lpwstr>
  </property>
  <property fmtid="{D5CDD505-2E9C-101B-9397-08002B2CF9AE}" pid="90" name="Mendeley_Bookmark_2gdFOlZGsQ_25">
    <vt:lpwstr>", "non-dropping-particle": "", "parse-names": false, "suffix": ""}, {"dropping-particle": "", "family": "Kopp", "given": "Artyom", "non-dropping-particle": "", "parse-names": false, "suffix": ""}, {"dropping-particle": "", "family": "Matute", "given": "D</vt:lpwstr>
  </property>
  <property fmtid="{D5CDD505-2E9C-101B-9397-08002B2CF9AE}" pid="91" name="Mendeley_Bookmark_2gdFOlZGsQ_26">
    <vt:lpwstr>aniel R.", "non-dropping-particle": "", "parse-names": false, "suffix": ""}, {"dropping-particle": "", "family": "Petrov", "given": "Dmitri A.", "non-dropping-particle": "", "parse-names": false, "suffix": ""}], "container-title": "eLife", "id": "ITEM-1",</vt:lpwstr>
  </property>
  <property fmtid="{D5CDD505-2E9C-101B-9397-08002B2CF9AE}" pid="92" name="Mendeley_Bookmark_2gdFOlZGsQ_27">
    <vt:lpwstr> "issued": {"date-parts": [["2021"]]}, "page": "1-33", "title": "Highly contiguous assemblies of 101 drosophilid genomes", "type": "article-journal", "volume": "10"}, "uris": ["http://www.mendeley.com/documents/?uuid=fe10a27b-a41f-4724-a730-8ac46dd8dc2f"]</vt:lpwstr>
  </property>
  <property fmtid="{D5CDD505-2E9C-101B-9397-08002B2CF9AE}" pid="93" name="Mendeley_Bookmark_2gdFOlZGsQ_28">
    <vt:lpwstr>}], "mendeley": {"formattedCitation": "(Kim et al., 2021)", "plainTextFormattedCitation": "(Kim et al., 2021)", "previouslyFormattedCitation": "(Kim et al., 2021)"}, "properties": {"noteIndex": 0}, "schema": "https://github.com/citation-style-language/sch</vt:lpwstr>
  </property>
  <property fmtid="{D5CDD505-2E9C-101B-9397-08002B2CF9AE}" pid="94" name="Mendeley_Bookmark_2gdFOlZGsQ_29">
    <vt:lpwstr>ema/raw/master/csl-citation.json"}</vt:lpwstr>
  </property>
  <property fmtid="{D5CDD505-2E9C-101B-9397-08002B2CF9AE}" pid="95" name="Mendeley_Bookmark_2gdFOlZGsQ_3">
    <vt:lpwstr>ome assemblies for tens or even hundreds of species to be efficiently generated. Here, we utilize Oxford Nanopore sequencing to build an open community resource of genome assemblies for 101 lines of 93 drosophilid species encompassing 14 species groups an</vt:lpwstr>
  </property>
  <property fmtid="{D5CDD505-2E9C-101B-9397-08002B2CF9AE}" pid="96" name="Mendeley_Bookmark_2gdFOlZGsQ_4">
    <vt:lpwstr>d 35 sub-groups. The genomes are highly contiguous and complete, with an average contig N50 of 10.5 Mb and greater than 97% BUSCO completeness in 97/101 assemblies. We show that Nanopore-based assemblies are highly accurate in coding regions, particularly</vt:lpwstr>
  </property>
  <property fmtid="{D5CDD505-2E9C-101B-9397-08002B2CF9AE}" pid="97" name="Mendeley_Bookmark_2gdFOlZGsQ_5">
    <vt:lpwstr> with respect to coding insertions and deletions. These assemblies, along with a detailed laboratory protocol and assembly pipelines, are released as a public resource and will serve as a starting point for addressing broad questions of genetics, ecology,</vt:lpwstr>
  </property>
  <property fmtid="{D5CDD505-2E9C-101B-9397-08002B2CF9AE}" pid="98" name="Mendeley_Bookmark_2gdFOlZGsQ_6">
    <vt:lpwstr> and evolution at the scale of hundreds of species.", "author": [{"dropping-particle": "", "family": "Kim", "given": "Bernard Y.", "non-dropping-particle": "", "parse-names": false, "suffix": ""}, {"dropping-particle": "", "family": "Wang", "given": "Jere</vt:lpwstr>
  </property>
  <property fmtid="{D5CDD505-2E9C-101B-9397-08002B2CF9AE}" pid="99" name="Mendeley_Bookmark_2gdFOlZGsQ_7">
    <vt:lpwstr>my R.", "non-dropping-particle": "", "parse-names": false, "suffix": ""}, {"dropping-particle": "", "family": "Miller", "given": "Danny E.", "non-dropping-particle": "", "parse-names": false, "suffix": ""}, {"dropping-particle": "", "family": "Barmina", "</vt:lpwstr>
  </property>
  <property fmtid="{D5CDD505-2E9C-101B-9397-08002B2CF9AE}" pid="100" name="Mendeley_Bookmark_2gdFOlZGsQ_8">
    <vt:lpwstr>given": "Olga", "non-dropping-particle": "", "parse-names": false, "suffix": ""}, {"dropping-particle": "", "family": "Delaney", "given": "Emily", "non-dropping-particle": "", "parse-names": false, "suffix": ""}, {"dropping-particle": "", "family": "Thomp</vt:lpwstr>
  </property>
  <property fmtid="{D5CDD505-2E9C-101B-9397-08002B2CF9AE}" pid="101" name="Mendeley_Bookmark_2gdFOlZGsQ_9">
    <vt:lpwstr>son", "given": "Ammon", "non-dropping-particle": "", "parse-names": false, "suffix": ""}, {"dropping-particle": "", "family": "Comeault", "given": "Aaron A.", "non-dropping-particle": "", "parse-names": false, "suffix": ""}, {"dropping-particle": "", "fam</vt:lpwstr>
  </property>
  <property fmtid="{D5CDD505-2E9C-101B-9397-08002B2CF9AE}" pid="102" name="Mendeley_Bookmark_2lKHLQNXLk_1">
    <vt:lpwstr>ADDIN CSL_CITATION {"citationItems": [{"id": "ITEM-1", "itemData": {"DOI": "10.1093/molbev/msab199", "ISSN": "15371719", "PMID": "34320186", "abstract": "Methods for evaluating the quality of genomic and metagenomic data are essential to aid genome assemb</vt:lpwstr>
  </property>
  <property fmtid="{D5CDD505-2E9C-101B-9397-08002B2CF9AE}" pid="103" name="Mendeley_Bookmark_2lKHLQNXLk_10">
    <vt:lpwstr>450-7e3e-46e3-9936-7518f3d59659"]}], "mendeley": {"formattedCitation": "(Manni et al., 2021)", "plainTextFormattedCitation": "(Manni et al., 2021)", "previouslyFormattedCitation": "(Manni et al., 2021)"}, "properties": {"noteIndex": 0}, "schema": "https:/</vt:lpwstr>
  </property>
  <property fmtid="{D5CDD505-2E9C-101B-9397-08002B2CF9AE}" pid="104" name="Mendeley_Bookmark_2lKHLQNXLk_11">
    <vt:lpwstr>/github.com/citation-style-language/schema/raw/master/csl-citation.json"}</vt:lpwstr>
  </property>
  <property fmtid="{D5CDD505-2E9C-101B-9397-08002B2CF9AE}" pid="105" name="Mendeley_Bookmark_2lKHLQNXLk_2">
    <vt:lpwstr>ly procedures and to correctly interpret the results of subsequent analyses. BUSCO estimates the completeness and redundancy of processed genomic data based on universal single-copy orthologs. Here, we present new functionalities and major improvements of</vt:lpwstr>
  </property>
  <property fmtid="{D5CDD505-2E9C-101B-9397-08002B2CF9AE}" pid="106" name="Mendeley_Bookmark_2lKHLQNXLk_3">
    <vt:lpwstr> the BUSCO software, as well as the renewal and expansion of the underlying data sets in sync with the OrthoDB v10 release. Among the major novelties, BUSCO now enables phylogenetic placement of the input sequence to automatically select the most appropri</vt:lpwstr>
  </property>
  <property fmtid="{D5CDD505-2E9C-101B-9397-08002B2CF9AE}" pid="107" name="Mendeley_Bookmark_2lKHLQNXLk_4">
    <vt:lpwstr>ate BUSCO data set for the assessment, allowing the analysis of metagenome-Assembled genomes of unknown origin. A newly introduced genome workflow increases the efficiency and runtimes especially on large eukaryotic genomes. BUSCO is the only tool capable</vt:lpwstr>
  </property>
  <property fmtid="{D5CDD505-2E9C-101B-9397-08002B2CF9AE}" pid="108" name="Mendeley_Bookmark_2lKHLQNXLk_5">
    <vt:lpwstr> of assessing both eukaryotic and prokaryotic species, and can be applied to various data types, from genome assemblies and metagenomic bins, to transcriptomes and gene sets.", "author": [{"dropping-particle": "", "family": "Manni", "given": "Mos\u00e8", </vt:lpwstr>
  </property>
  <property fmtid="{D5CDD505-2E9C-101B-9397-08002B2CF9AE}" pid="109" name="Mendeley_Bookmark_2lKHLQNXLk_6">
    <vt:lpwstr>"non-dropping-particle": "", "parse-names": false, "suffix": ""}, {"dropping-particle": "", "family": "Berkeley", "given": "Matthew R.", "non-dropping-particle": "", "parse-names": false, "suffix": ""}, {"dropping-particle": "", "family": "Seppey", "given</vt:lpwstr>
  </property>
  <property fmtid="{D5CDD505-2E9C-101B-9397-08002B2CF9AE}" pid="110" name="Mendeley_Bookmark_2lKHLQNXLk_7">
    <vt:lpwstr>": "Mathieu", "non-dropping-particle": "", "parse-names": false, "suffix": ""}, {"dropping-particle": "", "family": "Sim\u00e3o", "given": "Felipe A.", "non-dropping-particle": "", "parse-names": false, "suffix": ""}, {"dropping-particle": "", "family": "</vt:lpwstr>
  </property>
  <property fmtid="{D5CDD505-2E9C-101B-9397-08002B2CF9AE}" pid="111" name="Mendeley_Bookmark_2lKHLQNXLk_8">
    <vt:lpwstr>Zdobnov", "given": "Evgeny M.", "non-dropping-particle": "", "parse-names": false, "suffix": ""}], "container-title": "Molecular Biology and Evolution", "id": "ITEM-1", "issue": "10", "issued": {"date-parts": [["2021"]]}, "page": "4647-4654", "title": "BU</vt:lpwstr>
  </property>
  <property fmtid="{D5CDD505-2E9C-101B-9397-08002B2CF9AE}" pid="112" name="Mendeley_Bookmark_2lKHLQNXLk_9">
    <vt:lpwstr>SCO Update: Novel and Streamlined Workflows along with Broader and Deeper Phylogenetic Coverage for Scoring of Eukaryotic, Prokaryotic, and Viral Genomes", "type": "article-journal", "volume": "38"}, "uris": ["http://www.mendeley.com/documents/?uuid=4f0de</vt:lpwstr>
  </property>
  <property fmtid="{D5CDD505-2E9C-101B-9397-08002B2CF9AE}" pid="113" name="Mendeley_Bookmark_4UhuNryt0M_1">
    <vt:lpwstr>ADDIN CSL_CITATION {"citationItems": [{"id": "ITEM-1", "itemData": {"DOI": "10.7554/eLife.66405", "ISSN": "2050084X", "PMID": "34279216", "abstract": "Over 100 years of studies in Drosophila melanogaster and related species in the genus Drosophila have fa</vt:lpwstr>
  </property>
  <property fmtid="{D5CDD505-2E9C-101B-9397-08002B2CF9AE}" pid="114" name="Mendeley_Bookmark_4UhuNryt0M_10">
    <vt:lpwstr>ily": "Peede", "given": "David", "non-dropping-particle": "", "parse-names": false, "suffix": ""}, {"dropping-particle": "", "family": "D\u2019agostino", "given": "Emmanuel R.R.", "non-dropping-particle": "", "parse-names": false, "suffix": ""}, {"droppin</vt:lpwstr>
  </property>
  <property fmtid="{D5CDD505-2E9C-101B-9397-08002B2CF9AE}" pid="115" name="Mendeley_Bookmark_4UhuNryt0M_11">
    <vt:lpwstr>g-particle": "", "family": "Pelaez", "given": "Julianne", "non-dropping-particle": "", "parse-names": false, "suffix": ""}, {"dropping-particle": "", "family": "Aguilar", "given": "Jessica M.", "non-dropping-particle": "", "parse-names": false, "suffix": </vt:lpwstr>
  </property>
  <property fmtid="{D5CDD505-2E9C-101B-9397-08002B2CF9AE}" pid="116" name="Mendeley_Bookmark_4UhuNryt0M_12">
    <vt:lpwstr>""}, {"dropping-particle": "", "family": "Haji", "given": "Diler", "non-dropping-particle": "", "parse-names": false, "suffix": ""}, {"dropping-particle": "", "family": "Matsunaga", "given": "Teruyuki", "non-dropping-particle": "", "parse-names": false, "</vt:lpwstr>
  </property>
  <property fmtid="{D5CDD505-2E9C-101B-9397-08002B2CF9AE}" pid="117" name="Mendeley_Bookmark_4UhuNryt0M_13">
    <vt:lpwstr>suffix": ""}, {"dropping-particle": "", "family": "Armstrong", "given": "Ellie E.", "non-dropping-particle": "", "parse-names": false, "suffix": ""}, {"dropping-particle": "", "family": "Zych", "given": "Molly", "non-dropping-particle": "", "parse-names":</vt:lpwstr>
  </property>
  <property fmtid="{D5CDD505-2E9C-101B-9397-08002B2CF9AE}" pid="118" name="Mendeley_Bookmark_4UhuNryt0M_14">
    <vt:lpwstr> false, "suffix": ""}, {"dropping-particle": "", "family": "Ogawa", "given": "Yoshitaka", "non-dropping-particle": "", "parse-names": false, "suffix": ""}, {"dropping-particle": "", "family": "Stamenkovi\u0107-Radak", "given": "Marina", "non-dropping-part</vt:lpwstr>
  </property>
  <property fmtid="{D5CDD505-2E9C-101B-9397-08002B2CF9AE}" pid="119" name="Mendeley_Bookmark_4UhuNryt0M_15">
    <vt:lpwstr>icle": "", "parse-names": false, "suffix": ""}, {"dropping-particle": "", "family": "Jeli\u0107", "given": "Mihailo", "non-dropping-particle": "", "parse-names": false, "suffix": ""}, {"dropping-particle": "", "family": "Veselinovi\u0107", "given": "Marij</vt:lpwstr>
  </property>
  <property fmtid="{D5CDD505-2E9C-101B-9397-08002B2CF9AE}" pid="120" name="Mendeley_Bookmark_4UhuNryt0M_16">
    <vt:lpwstr>a Savi\u0107", "non-dropping-particle": "", "parse-names": false, "suffix": ""}, {"dropping-particle": "", "family": "Tanaskovi\u0107", "given": "Marija", "non-dropping-particle": "", "parse-names": false, "suffix": ""}, {"dropping-particle": "", "family"</vt:lpwstr>
  </property>
  <property fmtid="{D5CDD505-2E9C-101B-9397-08002B2CF9AE}" pid="121" name="Mendeley_Bookmark_4UhuNryt0M_17">
    <vt:lpwstr>: "Eri\u0107", "given": "Pavle", "non-dropping-particle": "", "parse-names": false, "suffix": ""}, {"dropping-particle": "", "family": "Gao", "given": "Jian Jun", "non-dropping-particle": "", "parse-names": false, "suffix": ""}, {"dropping-particle": "", </vt:lpwstr>
  </property>
  <property fmtid="{D5CDD505-2E9C-101B-9397-08002B2CF9AE}" pid="122" name="Mendeley_Bookmark_4UhuNryt0M_18">
    <vt:lpwstr>"family": "Katoh", "given": "Takehiro K.", "non-dropping-particle": "", "parse-names": false, "suffix": ""}, {"dropping-particle": "", "family": "Toda", "given": "Masanori J.", "non-dropping-particle": "", "parse-names": false, "suffix": ""}, {"dropping-p</vt:lpwstr>
  </property>
  <property fmtid="{D5CDD505-2E9C-101B-9397-08002B2CF9AE}" pid="123" name="Mendeley_Bookmark_4UhuNryt0M_19">
    <vt:lpwstr>article": "", "family": "Watabe", "given": "Hideaki", "non-dropping-particle": "", "parse-names": false, "suffix": ""}, {"dropping-particle": "", "family": "Watada", "given": "Masayoshi", "non-dropping-particle": "", "parse-names": false, "suffix": ""}, {</vt:lpwstr>
  </property>
  <property fmtid="{D5CDD505-2E9C-101B-9397-08002B2CF9AE}" pid="124" name="Mendeley_Bookmark_4UhuNryt0M_2">
    <vt:lpwstr>cilitated key discoveries in genetics, genomics, and evolution. While high-quality genome assemblies exist for several species in this group, they only encompass a small fraction of the genus. Recent advances in long-read sequencing allow high-quality gen</vt:lpwstr>
  </property>
  <property fmtid="{D5CDD505-2E9C-101B-9397-08002B2CF9AE}" pid="125" name="Mendeley_Bookmark_4UhuNryt0M_20">
    <vt:lpwstr>"dropping-particle": "", "family": "Davis", "given": "Jeremy S.", "non-dropping-particle": "", "parse-names": false, "suffix": ""}, {"dropping-particle": "", "family": "Moyle", "given": "Leonie C.", "non-dropping-particle": "", "parse-names": false, "suff</vt:lpwstr>
  </property>
  <property fmtid="{D5CDD505-2E9C-101B-9397-08002B2CF9AE}" pid="126" name="Mendeley_Bookmark_4UhuNryt0M_21">
    <vt:lpwstr>ix": ""}, {"dropping-particle": "", "family": "Manoli", "given": "Giulia", "non-dropping-particle": "", "parse-names": false, "suffix": ""}, {"dropping-particle": "", "family": "Bertolini", "given": "Enrico", "non-dropping-particle": "", "parse-names": fa</vt:lpwstr>
  </property>
  <property fmtid="{D5CDD505-2E9C-101B-9397-08002B2CF9AE}" pid="127" name="Mendeley_Bookmark_4UhuNryt0M_22">
    <vt:lpwstr>lse, "suffix": ""}, {"dropping-particle": "", "family": "Ko\u0161\u0165\u00e1l", "given": "Vladim\u00edr", "non-dropping-particle": "", "parse-names": false, "suffix": ""}, {"dropping-particle": "", "family": "Hawley", "given": "R. Scott", "non-dropping-p</vt:lpwstr>
  </property>
  <property fmtid="{D5CDD505-2E9C-101B-9397-08002B2CF9AE}" pid="128" name="Mendeley_Bookmark_4UhuNryt0M_23">
    <vt:lpwstr>article": "", "parse-names": false, "suffix": ""}, {"dropping-particle": "", "family": "Takahashi", "given": "Aya", "non-dropping-particle": "", "parse-names": false, "suffix": ""}, {"dropping-particle": "", "family": "Jones", "given": "Corbin D.", "non-d</vt:lpwstr>
  </property>
  <property fmtid="{D5CDD505-2E9C-101B-9397-08002B2CF9AE}" pid="129" name="Mendeley_Bookmark_4UhuNryt0M_24">
    <vt:lpwstr>ropping-particle": "", "parse-names": false, "suffix": ""}, {"dropping-particle": "", "family": "Price", "given": "Donald K.", "non-dropping-particle": "", "parse-names": false, "suffix": ""}, {"dropping-particle": "", "family": "Whiteman", "given": "Noah</vt:lpwstr>
  </property>
  <property fmtid="{D5CDD505-2E9C-101B-9397-08002B2CF9AE}" pid="130" name="Mendeley_Bookmark_4UhuNryt0M_25">
    <vt:lpwstr>", "non-dropping-particle": "", "parse-names": false, "suffix": ""}, {"dropping-particle": "", "family": "Kopp", "given": "Artyom", "non-dropping-particle": "", "parse-names": false, "suffix": ""}, {"dropping-particle": "", "family": "Matute", "given": "D</vt:lpwstr>
  </property>
  <property fmtid="{D5CDD505-2E9C-101B-9397-08002B2CF9AE}" pid="131" name="Mendeley_Bookmark_4UhuNryt0M_26">
    <vt:lpwstr>aniel R.", "non-dropping-particle": "", "parse-names": false, "suffix": ""}, {"dropping-particle": "", "family": "Petrov", "given": "Dmitri A.", "non-dropping-particle": "", "parse-names": false, "suffix": ""}], "container-title": "eLife", "id": "ITEM-1",</vt:lpwstr>
  </property>
  <property fmtid="{D5CDD505-2E9C-101B-9397-08002B2CF9AE}" pid="132" name="Mendeley_Bookmark_4UhuNryt0M_27">
    <vt:lpwstr> "issued": {"date-parts": [["2021"]]}, "page": "1-33", "title": "Highly contiguous assemblies of 101 drosophilid genomes", "type": "article-journal", "volume": "10"}, "uris": ["http://www.mendeley.com/documents/?uuid=fe10a27b-a41f-4724-a730-8ac46dd8dc2f"]</vt:lpwstr>
  </property>
  <property fmtid="{D5CDD505-2E9C-101B-9397-08002B2CF9AE}" pid="133" name="Mendeley_Bookmark_4UhuNryt0M_28">
    <vt:lpwstr>}], "mendeley": {"formattedCitation": "(Kim et al., 2021)", "plainTextFormattedCitation": "(Kim et al., 2021)", "previouslyFormattedCitation": "(Kim et al., 2021)"}, "properties": {"noteIndex": 0}, "schema": "https://github.com/citation-style-language/sch</vt:lpwstr>
  </property>
  <property fmtid="{D5CDD505-2E9C-101B-9397-08002B2CF9AE}" pid="134" name="Mendeley_Bookmark_4UhuNryt0M_29">
    <vt:lpwstr>ema/raw/master/csl-citation.json"}</vt:lpwstr>
  </property>
  <property fmtid="{D5CDD505-2E9C-101B-9397-08002B2CF9AE}" pid="135" name="Mendeley_Bookmark_4UhuNryt0M_3">
    <vt:lpwstr>ome assemblies for tens or even hundreds of species to be efficiently generated. Here, we utilize Oxford Nanopore sequencing to build an open community resource of genome assemblies for 101 lines of 93 drosophilid species encompassing 14 species groups an</vt:lpwstr>
  </property>
  <property fmtid="{D5CDD505-2E9C-101B-9397-08002B2CF9AE}" pid="136" name="Mendeley_Bookmark_4UhuNryt0M_4">
    <vt:lpwstr>d 35 sub-groups. The genomes are highly contiguous and complete, with an average contig N50 of 10.5 Mb and greater than 97% BUSCO completeness in 97/101 assemblies. We show that Nanopore-based assemblies are highly accurate in coding regions, particularly</vt:lpwstr>
  </property>
  <property fmtid="{D5CDD505-2E9C-101B-9397-08002B2CF9AE}" pid="137" name="Mendeley_Bookmark_4UhuNryt0M_5">
    <vt:lpwstr> with respect to coding insertions and deletions. These assemblies, along with a detailed laboratory protocol and assembly pipelines, are released as a public resource and will serve as a starting point for addressing broad questions of genetics, ecology,</vt:lpwstr>
  </property>
  <property fmtid="{D5CDD505-2E9C-101B-9397-08002B2CF9AE}" pid="138" name="Mendeley_Bookmark_4UhuNryt0M_6">
    <vt:lpwstr> and evolution at the scale of hundreds of species.", "author": [{"dropping-particle": "", "family": "Kim", "given": "Bernard Y.", "non-dropping-particle": "", "parse-names": false, "suffix": ""}, {"dropping-particle": "", "family": "Wang", "given": "Jere</vt:lpwstr>
  </property>
  <property fmtid="{D5CDD505-2E9C-101B-9397-08002B2CF9AE}" pid="139" name="Mendeley_Bookmark_4UhuNryt0M_7">
    <vt:lpwstr>my R.", "non-dropping-particle": "", "parse-names": false, "suffix": ""}, {"dropping-particle": "", "family": "Miller", "given": "Danny E.", "non-dropping-particle": "", "parse-names": false, "suffix": ""}, {"dropping-particle": "", "family": "Barmina", "</vt:lpwstr>
  </property>
  <property fmtid="{D5CDD505-2E9C-101B-9397-08002B2CF9AE}" pid="140" name="Mendeley_Bookmark_4UhuNryt0M_8">
    <vt:lpwstr>given": "Olga", "non-dropping-particle": "", "parse-names": false, "suffix": ""}, {"dropping-particle": "", "family": "Delaney", "given": "Emily", "non-dropping-particle": "", "parse-names": false, "suffix": ""}, {"dropping-particle": "", "family": "Thomp</vt:lpwstr>
  </property>
  <property fmtid="{D5CDD505-2E9C-101B-9397-08002B2CF9AE}" pid="141" name="Mendeley_Bookmark_4UhuNryt0M_9">
    <vt:lpwstr>son", "given": "Ammon", "non-dropping-particle": "", "parse-names": false, "suffix": ""}, {"dropping-particle": "", "family": "Comeault", "given": "Aaron A.", "non-dropping-particle": "", "parse-names": false, "suffix": ""}, {"dropping-particle": "", "fam</vt:lpwstr>
  </property>
  <property fmtid="{D5CDD505-2E9C-101B-9397-08002B2CF9AE}" pid="142" name="Mendeley_Bookmark_4VB3Cz9Bvf_1">
    <vt:lpwstr>ADDIN CSL_CITATION {"citationItems": [{"id": "ITEM-1", "itemData": {"DOI": "10.1016/j.ydbio.2007.07.030", "ISSN": "00121606", "PMID": "17868668", "abstract": "Animal diversity is shaped by the origin and diversification of new morphological structures. Ma</vt:lpwstr>
  </property>
  <property fmtid="{D5CDD505-2E9C-101B-9397-08002B2CF9AE}" pid="143" name="Mendeley_Bookmark_4VB3Cz9Bvf_10">
    <vt:lpwstr>na &amp; Kopp, 2007)", "previouslyFormattedCitation": "(Barmina &amp; Kopp, 2007)"}, "properties": {"noteIndex": 0}, "schema": "https://github.com/citation-style-language/schema/raw/master/csl-citation.json"}</vt:lpwstr>
  </property>
  <property fmtid="{D5CDD505-2E9C-101B-9397-08002B2CF9AE}" pid="144" name="Mendeley_Bookmark_4VB3Cz9Bvf_2">
    <vt:lpwstr>ny examples of evolutionary innovations are provided by male-specific traits involved in mating and sexual selection. The origin of new sex-specific characters requires the evolution of new regulatory interactions between sex-determining genes and genes t</vt:lpwstr>
  </property>
  <property fmtid="{D5CDD505-2E9C-101B-9397-08002B2CF9AE}" pid="145" name="Mendeley_Bookmark_4VB3Cz9Bvf_3">
    <vt:lpwstr>hat control spatial patterning and cell differentiation. Here, we show that sex-specific regulation of the HOX gene Sex combs reduced (Scr) is associated with the origin and evolution of the Drosophila sex comb - a novel and rapidly diversifying male-spec</vt:lpwstr>
  </property>
  <property fmtid="{D5CDD505-2E9C-101B-9397-08002B2CF9AE}" pid="146" name="Mendeley_Bookmark_4VB3Cz9Bvf_4">
    <vt:lpwstr>ific organ. In species that primitively lack sex combs, Scr expression shows little spatial modulation, whereas in species that have sex combs, Scr is upregulated in the presumptive sex comb region and is frequently sexually dimorphic. Phylogenetic analys</vt:lpwstr>
  </property>
  <property fmtid="{D5CDD505-2E9C-101B-9397-08002B2CF9AE}" pid="147" name="Mendeley_Bookmark_4VB3Cz9Bvf_5">
    <vt:lpwstr>is shows that sex-specific regulation of Scr has been gained and lost multiple times in Drosophila evolution and correlates with convergent origin of similar sex comb morphologies in several independent lineages. Some of these transitions occurred on micr</vt:lpwstr>
  </property>
  <property fmtid="{D5CDD505-2E9C-101B-9397-08002B2CF9AE}" pid="148" name="Mendeley_Bookmark_4VB3Cz9Bvf_6">
    <vt:lpwstr>oevolutionary timescales, indicating that HOX gene expression can evolve with surprising ease. This is the first example of a sex-specific regulation of a HOX gene contributing to the development and evolution of a secondary sexual trait. \u00a9 2007 Else</vt:lpwstr>
  </property>
  <property fmtid="{D5CDD505-2E9C-101B-9397-08002B2CF9AE}" pid="149" name="Mendeley_Bookmark_4VB3Cz9Bvf_7">
    <vt:lpwstr>vier Inc. All rights reserved.", "author": [{"dropping-particle": "", "family": "Barmina", "given": "Olga", "non-dropping-particle": "", "parse-names": false, "suffix": ""}, {"dropping-particle": "", "family": "Kopp", "given": "Artyom", "non-dropping-part</vt:lpwstr>
  </property>
  <property fmtid="{D5CDD505-2E9C-101B-9397-08002B2CF9AE}" pid="150" name="Mendeley_Bookmark_4VB3Cz9Bvf_8">
    <vt:lpwstr>icle": "", "parse-names": false, "suffix": ""}], "container-title": "Developmental Biology", "id": "ITEM-1", "issue": "2", "issued": {"date-parts": [["2007"]]}, "page": "277-286", "title": "Sex-specific expression of a HOX gene associated with rapid morph</vt:lpwstr>
  </property>
  <property fmtid="{D5CDD505-2E9C-101B-9397-08002B2CF9AE}" pid="151" name="Mendeley_Bookmark_4VB3Cz9Bvf_9">
    <vt:lpwstr>ological evolution", "type": "article-journal", "volume": "311"}, "uris": ["http://www.mendeley.com/documents/?uuid=bfc2bef6-58ad-4e61-bc3f-886a51ff7661"]}], "mendeley": {"formattedCitation": "(Barmina &amp; Kopp, 2007)", "plainTextFormattedCitation": "(Barmi</vt:lpwstr>
  </property>
  <property fmtid="{D5CDD505-2E9C-101B-9397-08002B2CF9AE}" pid="152" name="Mendeley_Bookmark_53PuIX49Bx_1">
    <vt:lpwstr>ADDIN CSL_CITATION {"citationItems": [{"id": "ITEM-1", "itemData": {"DOI": "10.1073/pnas.1921046117", "ISSN": "10916490", "PMID": "32300014", "abstract": "The accelerating pace of genome sequencing throughout the tree of life is driving the need for impro</vt:lpwstr>
  </property>
  <property fmtid="{D5CDD505-2E9C-101B-9397-08002B2CF9AE}" pid="153" name="Mendeley_Bookmark_53PuIX49Bx_10">
    <vt:lpwstr>pping-particle": "", "family": "Goubert", "given": "Cl\u00e9ment", "non-dropping-particle": "", "parse-names": false, "suffix": ""}, {"dropping-particle": "", "family": "Rosen", "given": "Jeb", "non-dropping-particle": "", "parse-names": false, "suffix": </vt:lpwstr>
  </property>
  <property fmtid="{D5CDD505-2E9C-101B-9397-08002B2CF9AE}" pid="154" name="Mendeley_Bookmark_53PuIX49Bx_11">
    <vt:lpwstr>""}, {"dropping-particle": "", "family": "Clark", "given": "Andrew G.", "non-dropping-particle": "", "parse-names": false, "suffix": ""}, {"dropping-particle": "", "family": "Feschotte", "given": "C\u00e9dric", "non-dropping-particle": "", "parse-names": </vt:lpwstr>
  </property>
  <property fmtid="{D5CDD505-2E9C-101B-9397-08002B2CF9AE}" pid="155" name="Mendeley_Bookmark_53PuIX49Bx_12">
    <vt:lpwstr>false, "suffix": ""}, {"dropping-particle": "", "family": "Smit", "given": "Arian F.", "non-dropping-particle": "", "parse-names": false, "suffix": ""}], "container-title": "Proceedings of the National Academy of Sciences of the United States of America",</vt:lpwstr>
  </property>
  <property fmtid="{D5CDD505-2E9C-101B-9397-08002B2CF9AE}" pid="156" name="Mendeley_Bookmark_53PuIX49Bx_13">
    <vt:lpwstr> "id": "ITEM-1", "issue": "17", "issued": {"date-parts": [["2020"]]}, "page": "9451-9457", "title": "RepeatModeler2 for automated genomic discovery of transposable element families", "type": "article-journal", "volume": "117"}, "uris": ["http://www.mendel</vt:lpwstr>
  </property>
  <property fmtid="{D5CDD505-2E9C-101B-9397-08002B2CF9AE}" pid="157" name="Mendeley_Bookmark_53PuIX49Bx_14">
    <vt:lpwstr>ey.com/documents/?uuid=792bae3b-b40d-4aeb-b366-62a5e0d76fcd"]}], "mendeley": {"formattedCitation": "(Flynn et al., 2020)", "plainTextFormattedCitation": "(Flynn et al., 2020)", "previouslyFormattedCitation": "(Flynn et al., 2020)"}, "properties": {"noteIn</vt:lpwstr>
  </property>
  <property fmtid="{D5CDD505-2E9C-101B-9397-08002B2CF9AE}" pid="158" name="Mendeley_Bookmark_53PuIX49Bx_15">
    <vt:lpwstr>dex": 0}, "schema": "https://github.com/citation-style-language/schema/raw/master/csl-citation.json"}</vt:lpwstr>
  </property>
  <property fmtid="{D5CDD505-2E9C-101B-9397-08002B2CF9AE}" pid="159" name="Mendeley_Bookmark_53PuIX49Bx_2">
    <vt:lpwstr>ved unsupervised annotation of genome components such as transposable elements (TEs). Because the types and sequences of TEs are highly variable across species, automated TE discovery and annotation are challenging and time-consuming tasks. A critical fir</vt:lpwstr>
  </property>
  <property fmtid="{D5CDD505-2E9C-101B-9397-08002B2CF9AE}" pid="160" name="Mendeley_Bookmark_53PuIX49Bx_3">
    <vt:lpwstr>st step is the de novo identification and accurate compilation of sequence models representing all of the unique TE families dispersed in the genome. Here we introduce RepeatModeler2, a pipeline that greatly facilitates this process. This program brings s</vt:lpwstr>
  </property>
  <property fmtid="{D5CDD505-2E9C-101B-9397-08002B2CF9AE}" pid="161" name="Mendeley_Bookmark_53PuIX49Bx_4">
    <vt:lpwstr>ubstantial improvements over the original version of RepeatModeler, one of the most widely used tools for TE discovery. In particular, this version incorporates a module for structural discovery of complete long terminal repeat (LTR) retroelements, which </vt:lpwstr>
  </property>
  <property fmtid="{D5CDD505-2E9C-101B-9397-08002B2CF9AE}" pid="162" name="Mendeley_Bookmark_53PuIX49Bx_5">
    <vt:lpwstr>are widespread in eukaryotic genomes but recalcitrant to automated identification because of their size and sequence complexity. We benchmarked RepeatModeler2 on three model species with diverse TE landscapes and high-quality, manually curated TE librarie</vt:lpwstr>
  </property>
  <property fmtid="{D5CDD505-2E9C-101B-9397-08002B2CF9AE}" pid="163" name="Mendeley_Bookmark_53PuIX49Bx_6">
    <vt:lpwstr>s: Drosophila melanogaster (fruit fly), Danio rerio (zebrafish), and Oryza sativa (rice). In these three species, RepeatModeler2 identified approximately 3 times more consensus sequences matching with &gt;95% sequence identity and sequence coverage to the ma</vt:lpwstr>
  </property>
  <property fmtid="{D5CDD505-2E9C-101B-9397-08002B2CF9AE}" pid="164" name="Mendeley_Bookmark_53PuIX49Bx_7">
    <vt:lpwstr>nually curated sequences than the original RepeatModeler. As expected, the greatest improvement is for LTR retroelements. Thus, RepeatModeler2 represents a valuable addition to the genome annotation toolkit that will enhance the identification and study o</vt:lpwstr>
  </property>
  <property fmtid="{D5CDD505-2E9C-101B-9397-08002B2CF9AE}" pid="165" name="Mendeley_Bookmark_53PuIX49Bx_8">
    <vt:lpwstr>f TEs in eukaryotic genome sequences. RepeatModeler2 is available as source code or a containerized package under an open license (https://github.com/Dfam-consortium/ RepeatModeler, http://www.repeatmasker.org/RepeatModeler/).", "author": [{"dropping-part</vt:lpwstr>
  </property>
  <property fmtid="{D5CDD505-2E9C-101B-9397-08002B2CF9AE}" pid="166" name="Mendeley_Bookmark_53PuIX49Bx_9">
    <vt:lpwstr>icle": "", "family": "Flynn", "given": "Jullien M.", "non-dropping-particle": "", "parse-names": false, "suffix": ""}, {"dropping-particle": "", "family": "Hubley", "given": "Robert", "non-dropping-particle": "", "parse-names": false, "suffix": ""}, {"dro</vt:lpwstr>
  </property>
  <property fmtid="{D5CDD505-2E9C-101B-9397-08002B2CF9AE}" pid="167" name="Mendeley_Bookmark_5XvyOtrlNt_1">
    <vt:lpwstr>ADDIN CSL_CITATION {"citationItems": [{"id": "ITEM-1", "itemData": {"DOI": "10.1186/1471-2105-12-491", "ISSN": "14712105", "PMID": "22192575", "abstract": "Background: Second-generation sequencing technologies are precipitating major shifts with regards t</vt:lpwstr>
  </property>
  <property fmtid="{D5CDD505-2E9C-101B-9397-08002B2CF9AE}" pid="168" name="Mendeley_Bookmark_5XvyOtrlNt_10">
    <vt:lpwstr>iven": "Mark", "non-dropping-particle": "", "parse-names": false, "suffix": ""}], "container-title": "BMC Bioinformatics", "id": "ITEM-1", "issue": "1", "issued": {"date-parts": [["2011"]]}, "title": "MAKER2: An annotation pipeline and genome-database man</vt:lpwstr>
  </property>
  <property fmtid="{D5CDD505-2E9C-101B-9397-08002B2CF9AE}" pid="169" name="Mendeley_Bookmark_5XvyOtrlNt_11">
    <vt:lpwstr>agement tool for second-generation genome projects", "type": "article-journal", "volume": "12"}, "uris": ["http://www.mendeley.com/documents/?uuid=1cc2cb6c-0911-4507-baee-5219f2a783de"]}], "mendeley": {"formattedCitation": "(Holt &amp; Yandell, 2011)", "plain</vt:lpwstr>
  </property>
  <property fmtid="{D5CDD505-2E9C-101B-9397-08002B2CF9AE}" pid="170" name="Mendeley_Bookmark_5XvyOtrlNt_12">
    <vt:lpwstr>TextFormattedCitation": "(Holt &amp; Yandell, 2011)", "previouslyFormattedCitation": "(Holt &amp; Yandell, 2011)"}, "properties": {"noteIndex": 0}, "schema": "https://github.com/citation-style-language/schema/raw/master/csl-citation.json"}</vt:lpwstr>
  </property>
  <property fmtid="{D5CDD505-2E9C-101B-9397-08002B2CF9AE}" pid="171" name="Mendeley_Bookmark_5XvyOtrlNt_2">
    <vt:lpwstr>o what kinds of genomes are being sequenced and how they are annotated. While the first generation of genome projects focused on well-studied model organisms, many of today's projects involve exotic organisms whose genomes are largely terra incognita. Thi</vt:lpwstr>
  </property>
  <property fmtid="{D5CDD505-2E9C-101B-9397-08002B2CF9AE}" pid="172" name="Mendeley_Bookmark_5XvyOtrlNt_3">
    <vt:lpwstr>s complicates their annotation, because unlike first-generation projects, there are no pre-existing 'gold-standard' gene-models with which to train gene-finders. Improvements in genome assembly and the wide availability of mRNA-seq data are also creating </vt:lpwstr>
  </property>
  <property fmtid="{D5CDD505-2E9C-101B-9397-08002B2CF9AE}" pid="173" name="Mendeley_Bookmark_5XvyOtrlNt_4">
    <vt:lpwstr>opportunities to update and re-annotate previously published genome annotations. Today's genome projects are thus in need of new genome annotation tools that can meet the challenges and opportunities presented by second-generation sequencing technologies.</vt:lpwstr>
  </property>
  <property fmtid="{D5CDD505-2E9C-101B-9397-08002B2CF9AE}" pid="174" name="Mendeley_Bookmark_5XvyOtrlNt_5">
    <vt:lpwstr>Results: We present MAKER2, a genome annotation and data management tool designed for second-generation genome projects. MAKER2 is a multi-threaded, parallelized application that can process second-generation datasets of virtually any size. We show that M</vt:lpwstr>
  </property>
  <property fmtid="{D5CDD505-2E9C-101B-9397-08002B2CF9AE}" pid="175" name="Mendeley_Bookmark_5XvyOtrlNt_6">
    <vt:lpwstr>AKER2 can produce accurate annotations for novel genomes where training-data are limited, of low quality or even non-existent. MAKER2 also provides an easy means to use mRNA-seq data to improve annotation quality; and it can use these data to update legac</vt:lpwstr>
  </property>
  <property fmtid="{D5CDD505-2E9C-101B-9397-08002B2CF9AE}" pid="176" name="Mendeley_Bookmark_5XvyOtrlNt_7">
    <vt:lpwstr>y annotations, significantly improving their quality. We also show that MAKER2 can evaluate the quality of genome annotations, and identify and prioritize problematic annotations for manual review.Conclusions: MAKER2 is the first annotation engine specifi</vt:lpwstr>
  </property>
  <property fmtid="{D5CDD505-2E9C-101B-9397-08002B2CF9AE}" pid="177" name="Mendeley_Bookmark_5XvyOtrlNt_8">
    <vt:lpwstr>cally designed for second-generation genome projects. MAKER2 scales to datasets of any size, requires little in the way of training data, and can use mRNA-seq data to improve annotation quality. It can also update and manage legacy genome annotation datas</vt:lpwstr>
  </property>
  <property fmtid="{D5CDD505-2E9C-101B-9397-08002B2CF9AE}" pid="178" name="Mendeley_Bookmark_5XvyOtrlNt_9">
    <vt:lpwstr>ets. \u00a9 2011 Holt and Yandell; licensee BioMed Central Ltd.", "author": [{"dropping-particle": "", "family": "Holt", "given": "Carson", "non-dropping-particle": "", "parse-names": false, "suffix": ""}, {"dropping-particle": "", "family": "Yandell", "g</vt:lpwstr>
  </property>
  <property fmtid="{D5CDD505-2E9C-101B-9397-08002B2CF9AE}" pid="179" name="Mendeley_Bookmark_6OJYbgD39Y_1">
    <vt:lpwstr>ADDIN CSL_CITATION {"citationItems": [{"id": "ITEM-1", "itemData": {"DOI": "10.1093/genetics/iyac035", "ISSN": "19432631", "PMID": "35266522", "abstract": "FlyBase provides a centralized resource for the genetic and genomic data of Drosophila melanogaster</vt:lpwstr>
  </property>
  <property fmtid="{D5CDD505-2E9C-101B-9397-08002B2CF9AE}" pid="180" name="Mendeley_Bookmark_6OJYbgD39Y_10">
    <vt:lpwstr>es": false, "suffix": ""}, {"dropping-particle": "", "family": "Matthews", "given": "Beverley B.", "non-dropping-particle": "", "parse-names": false, "suffix": ""}, {"dropping-particle": "", "family": "Millburn", "given": "Gillian", "non-dropping-particle</vt:lpwstr>
  </property>
  <property fmtid="{D5CDD505-2E9C-101B-9397-08002B2CF9AE}" pid="181" name="Mendeley_Bookmark_6OJYbgD39Y_11">
    <vt:lpwstr>": "", "parse-names": false, "suffix": ""}, {"dropping-particle": "", "family": "Strelets", "given": "Victor B.", "non-dropping-particle": "", "parse-names": false, "suffix": ""}], "container-title": "Genetics", "id": "ITEM-1", "issue": "4", "issued": {"d</vt:lpwstr>
  </property>
  <property fmtid="{D5CDD505-2E9C-101B-9397-08002B2CF9AE}" pid="182" name="Mendeley_Bookmark_6OJYbgD39Y_12">
    <vt:lpwstr>ate-parts": [["2022"]]}, "title": "FlyBase: a guided tour of highlighted features", "type": "article-journal", "volume": "220"}, "uris": ["http://www.mendeley.com/documents/?uuid=265a640e-3572-4f25-98bc-c05c9199624a"]}], "mendeley": {"formattedCitation": </vt:lpwstr>
  </property>
  <property fmtid="{D5CDD505-2E9C-101B-9397-08002B2CF9AE}" pid="183" name="Mendeley_Bookmark_6OJYbgD39Y_13">
    <vt:lpwstr>"(Gramates et al., 2022)", "plainTextFormattedCitation": "(Gramates et al., 2022)", "previouslyFormattedCitation": "(Gramates et al., 2022)"}, "properties": {"noteIndex": 0}, "schema": "https://github.com/citation-style-language/schema/raw/master/csl-cita</vt:lpwstr>
  </property>
  <property fmtid="{D5CDD505-2E9C-101B-9397-08002B2CF9AE}" pid="184" name="Mendeley_Bookmark_6OJYbgD39Y_14">
    <vt:lpwstr>tion.json"}</vt:lpwstr>
  </property>
  <property fmtid="{D5CDD505-2E9C-101B-9397-08002B2CF9AE}" pid="185" name="Mendeley_Bookmark_6OJYbgD39Y_2">
    <vt:lpwstr>. As FlyBase enters our fourth decade of service to the research community, we reflect on our unique aspects and look forward to our continued collaboration with the larger research and model organism communities. In this study, we emphasize the dedicated</vt:lpwstr>
  </property>
  <property fmtid="{D5CDD505-2E9C-101B-9397-08002B2CF9AE}" pid="186" name="Mendeley_Bookmark_6OJYbgD39Y_3">
    <vt:lpwstr> reports and tools we have constructed to meet the specialized needs of fly researchers but also to facilitate use by other research communities. We also highlight ways that we support the fly community, including an external resources page, help resource</vt:lpwstr>
  </property>
  <property fmtid="{D5CDD505-2E9C-101B-9397-08002B2CF9AE}" pid="187" name="Mendeley_Bookmark_6OJYbgD39Y_4">
    <vt:lpwstr>s, and multiple avenues by which researchers can interact with FlyBase.", "author": [{"dropping-particle": "", "family": "Gramates", "given": "L. Sian", "non-dropping-particle": "", "parse-names": false, "suffix": ""}, {"dropping-particle": "", "family": </vt:lpwstr>
  </property>
  <property fmtid="{D5CDD505-2E9C-101B-9397-08002B2CF9AE}" pid="188" name="Mendeley_Bookmark_6OJYbgD39Y_5">
    <vt:lpwstr>"Agapite", "given": "Julie", "non-dropping-particle": "", "parse-names": false, "suffix": ""}, {"dropping-particle": "", "family": "Attrill", "given": "Helen", "non-dropping-particle": "", "parse-names": false, "suffix": ""}, {"dropping-particle": "", "fa</vt:lpwstr>
  </property>
  <property fmtid="{D5CDD505-2E9C-101B-9397-08002B2CF9AE}" pid="189" name="Mendeley_Bookmark_6OJYbgD39Y_6">
    <vt:lpwstr>mily": "Calvi", "given": "Brian R.", "non-dropping-particle": "", "parse-names": false, "suffix": ""}, {"dropping-particle": "", "family": "Crosby", "given": "Madeline A.", "non-dropping-particle": "", "parse-names": false, "suffix": ""}, {"dropping-parti</vt:lpwstr>
  </property>
  <property fmtid="{D5CDD505-2E9C-101B-9397-08002B2CF9AE}" pid="190" name="Mendeley_Bookmark_6OJYbgD39Y_7">
    <vt:lpwstr>cle": "", "family": "Santos", "given": "Gilberto", "non-dropping-particle": "dos", "parse-names": false, "suffix": ""}, {"dropping-particle": "", "family": "Goodman", "given": "Joshua L.", "non-dropping-particle": "", "parse-names": false, "suffix": ""}, </vt:lpwstr>
  </property>
  <property fmtid="{D5CDD505-2E9C-101B-9397-08002B2CF9AE}" pid="191" name="Mendeley_Bookmark_6OJYbgD39Y_8">
    <vt:lpwstr>{"dropping-particle": "", "family": "Goutte-Gattat", "given": "Damien", "non-dropping-particle": "", "parse-names": false, "suffix": ""}, {"dropping-particle": "", "family": "Jenkins", "given": "Victoria K.", "non-dropping-particle": "", "parse-names": fa</vt:lpwstr>
  </property>
  <property fmtid="{D5CDD505-2E9C-101B-9397-08002B2CF9AE}" pid="192" name="Mendeley_Bookmark_6OJYbgD39Y_9">
    <vt:lpwstr>lse, "suffix": ""}, {"dropping-particle": "", "family": "Kaufman", "given": "Thomas", "non-dropping-particle": "", "parse-names": false, "suffix": ""}, {"dropping-particle": "", "family": "Larkin", "given": "Aoife", "non-dropping-particle": "", "parse-nam</vt:lpwstr>
  </property>
  <property fmtid="{D5CDD505-2E9C-101B-9397-08002B2CF9AE}" pid="193" name="Mendeley_Bookmark_7fg9FFwyM5_1">
    <vt:lpwstr>ADDIN CSL_CITATION {"citationItems": [{"id": "ITEM-1", "itemData": {"DOI": "10.1093/bioinformatics/bty191", "ISSN": "14602059", "PMID": "29750242", "abstract": "Motivation: Recent advances in sequencing technologies promise ultra-long reads of ~100 kb in </vt:lpwstr>
  </property>
  <property fmtid="{D5CDD505-2E9C-101B-9397-08002B2CF9AE}" pid="194" name="Mendeley_Bookmark_7fg9FFwyM5_2">
    <vt:lpwstr>average, full-length mRNA or cDNA reads in high throughput and genomic contigs over 100 Mb in length. Existing alignment programs are unable or inefficient to process such data at scale, which presses for the development of new alignment algorithms. Resul</vt:lpwstr>
  </property>
  <property fmtid="{D5CDD505-2E9C-101B-9397-08002B2CF9AE}" pid="195" name="Mendeley_Bookmark_7fg9FFwyM5_3">
    <vt:lpwstr>ts: Minimap2 is a general-purpose alignment program to map DNA or long mRNA sequences against a large reference database. It works with accurate short reads of \u2265100 bp in length, \u22651 kb genomic reads at error rate ~15%, full-length noisy Direct R</vt:lpwstr>
  </property>
  <property fmtid="{D5CDD505-2E9C-101B-9397-08002B2CF9AE}" pid="196" name="Mendeley_Bookmark_7fg9FFwyM5_4">
    <vt:lpwstr>NA or cDNA reads and assembly contigs or closely related full chromosomes of hundreds of megabases in length. Minimap2 does split-read alignment, employs concave gap cost for long insertions and deletions and introduces new heuristics to reduce spurious a</vt:lpwstr>
  </property>
  <property fmtid="{D5CDD505-2E9C-101B-9397-08002B2CF9AE}" pid="197" name="Mendeley_Bookmark_7fg9FFwyM5_5">
    <vt:lpwstr>lignments. It is 3\u20134 times as fast as mainstream short-read mappers at comparable accuracy, and is \u226530 times faster than long-read genomic or cDNA mappers at higher accuracy, surpassing most aligners specialized in one type of alignment.", "auth</vt:lpwstr>
  </property>
  <property fmtid="{D5CDD505-2E9C-101B-9397-08002B2CF9AE}" pid="198" name="Mendeley_Bookmark_7fg9FFwyM5_6">
    <vt:lpwstr>or": [{"dropping-particle": "", "family": "Li", "given": "Heng", "non-dropping-particle": "", "parse-names": false, "suffix": ""}], "container-title": "Bioinformatics", "id": "ITEM-1", "issue": "18", "issued": {"date-parts": [["2018"]]}, "page": "3094-310</vt:lpwstr>
  </property>
  <property fmtid="{D5CDD505-2E9C-101B-9397-08002B2CF9AE}" pid="199" name="Mendeley_Bookmark_7fg9FFwyM5_7">
    <vt:lpwstr>0", "title": "Minimap2: Pairwise alignment for nucleotide sequences", "type": "article-journal", "volume": "34"}, "uris": ["http://www.mendeley.com/documents/?uuid=5c4c106e-f448-43df-a627-364c5a8b554d"]}], "mendeley": {"formattedCitation": "(Li, 2018)", "</vt:lpwstr>
  </property>
  <property fmtid="{D5CDD505-2E9C-101B-9397-08002B2CF9AE}" pid="200" name="Mendeley_Bookmark_7fg9FFwyM5_8">
    <vt:lpwstr>plainTextFormattedCitation": "(Li, 2018)", "previouslyFormattedCitation": "(Li, 2018)"}, "properties": {"noteIndex": 0}, "schema": "https://github.com/citation-style-language/schema/raw/master/csl-citation.json"}</vt:lpwstr>
  </property>
  <property fmtid="{D5CDD505-2E9C-101B-9397-08002B2CF9AE}" pid="201" name="Mendeley_Bookmark_8RkAMoVH9t_1">
    <vt:lpwstr>ADDIN CSL_CITATION {"citationItems": [{"id": "ITEM-1", "itemData": {"DOI": "10.1038/nprot.2013.084.De", "ISBN": "3942667509", "ISSN": "1754-2189 (Print)", "PMID": "23845962", "abstract": "De novo assembly of RNA-Seq data allows us to study transcriptomes </vt:lpwstr>
  </property>
  <property fmtid="{D5CDD505-2E9C-101B-9397-08002B2CF9AE}" pid="202" name="Mendeley_Bookmark_8RkAMoVH9t_10">
    <vt:lpwstr>"given": "Matthew D", "non-dropping-particle": "", "parse-names": false, "suffix": ""}, {"dropping-particle": "", "family": "Ott", "given": "Michael", "non-dropping-particle": "", "parse-names": false, "suffix": ""}, {"dropping-particle": "", "family": "O</vt:lpwstr>
  </property>
  <property fmtid="{D5CDD505-2E9C-101B-9397-08002B2CF9AE}" pid="203" name="Mendeley_Bookmark_8RkAMoVH9t_11">
    <vt:lpwstr>rvis", "given": "Joshua", "non-dropping-particle": "", "parse-names": false, "suffix": ""}, {"dropping-particle": "", "family": "Pochet", "given": "Nathalie", "non-dropping-particle": "", "parse-names": false, "suffix": ""}, {"dropping-particle": "", "fam</vt:lpwstr>
  </property>
  <property fmtid="{D5CDD505-2E9C-101B-9397-08002B2CF9AE}" pid="204" name="Mendeley_Bookmark_8RkAMoVH9t_12">
    <vt:lpwstr>ily": "Strozzi", "given": "Francesco", "non-dropping-particle": "", "parse-names": false, "suffix": ""}, {"dropping-particle": "", "family": "Weeks", "given": "Nathan", "non-dropping-particle": "", "parse-names": false, "suffix": ""}, {"dropping-particle"</vt:lpwstr>
  </property>
  <property fmtid="{D5CDD505-2E9C-101B-9397-08002B2CF9AE}" pid="205" name="Mendeley_Bookmark_8RkAMoVH9t_13">
    <vt:lpwstr>: "", "family": "Westerman", "given": "Rick", "non-dropping-particle": "", "parse-names": false, "suffix": ""}, {"dropping-particle": "", "family": "William", "given": "Thomas", "non-dropping-particle": "", "parse-names": false, "suffix": ""}, {"dropping-</vt:lpwstr>
  </property>
  <property fmtid="{D5CDD505-2E9C-101B-9397-08002B2CF9AE}" pid="206" name="Mendeley_Bookmark_8RkAMoVH9t_14">
    <vt:lpwstr>particle": "", "family": "Dewey", "given": "Colin N", "non-dropping-particle": "", "parse-names": false, "suffix": ""}, {"dropping-particle": "", "family": "Henschel", "given": "Robert", "non-dropping-particle": "", "parse-names": false, "suffix": ""}, {"</vt:lpwstr>
  </property>
  <property fmtid="{D5CDD505-2E9C-101B-9397-08002B2CF9AE}" pid="207" name="Mendeley_Bookmark_8RkAMoVH9t_15">
    <vt:lpwstr>dropping-particle": "", "family": "Leduc", "given": "Richard D", "non-dropping-particle": "", "parse-names": false, "suffix": ""}, {"dropping-particle": "", "family": "Friedman", "given": "Nir", "non-dropping-particle": "", "parse-names": false, "suffix":</vt:lpwstr>
  </property>
  <property fmtid="{D5CDD505-2E9C-101B-9397-08002B2CF9AE}" pid="208" name="Mendeley_Bookmark_8RkAMoVH9t_16">
    <vt:lpwstr> ""}, {"dropping-particle": "", "family": "Regev", "given": "Aviv", "non-dropping-particle": "", "parse-names": false, "suffix": ""}], "container-title": "Nature protocols", "id": "ITEM-1", "issue": "8", "issued": {"date-parts": [["2013"]]}, "number-of-pa</vt:lpwstr>
  </property>
  <property fmtid="{D5CDD505-2E9C-101B-9397-08002B2CF9AE}" pid="209" name="Mendeley_Bookmark_8RkAMoVH9t_17">
    <vt:lpwstr>ges": "1-43", "title": "De novo transcript sequence recostruction from RNA-Seq: reference generation and analysis with Trinity", "type": "book", "volume": "8"}, "uris": ["http://www.mendeley.com/documents/?uuid=d9cb6039-068c-48c0-9a06-b02e1c109d07"]}], "m</vt:lpwstr>
  </property>
  <property fmtid="{D5CDD505-2E9C-101B-9397-08002B2CF9AE}" pid="210" name="Mendeley_Bookmark_8RkAMoVH9t_18">
    <vt:lpwstr>endeley": {"formattedCitation": "(Haas et al., 2013)", "plainTextFormattedCitation": "(Haas et al., 2013)", "previouslyFormattedCitation": "(Haas et al., 2013)"}, "properties": {"noteIndex": 0}, "schema": "https://github.com/citation-style-language/schema</vt:lpwstr>
  </property>
  <property fmtid="{D5CDD505-2E9C-101B-9397-08002B2CF9AE}" pid="211" name="Mendeley_Bookmark_8RkAMoVH9t_19">
    <vt:lpwstr>/raw/master/csl-citation.json"}</vt:lpwstr>
  </property>
  <property fmtid="{D5CDD505-2E9C-101B-9397-08002B2CF9AE}" pid="212" name="Mendeley_Bookmark_8RkAMoVH9t_2">
    <vt:lpwstr>without the need for a genome sequence, such as in non-model organisms of ecological and evolutionary importance, cancer samples, or the microbiome. In this protocol, we describe the use of the Trinity platform for de novo transcriptome assembly from RNA-</vt:lpwstr>
  </property>
  <property fmtid="{D5CDD505-2E9C-101B-9397-08002B2CF9AE}" pid="213" name="Mendeley_Bookmark_8RkAMoVH9t_3">
    <vt:lpwstr>Seq data in non-model organisms. We also present Trinity\u2019s supported companion utilities for downstream applications, including RSEM for transcript abundance estimation, R/Bioconductor packages for identifying differentially expressed transcripts acr</vt:lpwstr>
  </property>
  <property fmtid="{D5CDD505-2E9C-101B-9397-08002B2CF9AE}" pid="214" name="Mendeley_Bookmark_8RkAMoVH9t_4">
    <vt:lpwstr>oss samples, and approaches to identify protein coding genes. In an included tutorial we provide a workflow for genome-independent transcriptome analysis leveraging the Trinity platform. The software, documentation and demonstrations are freely available </vt:lpwstr>
  </property>
  <property fmtid="{D5CDD505-2E9C-101B-9397-08002B2CF9AE}" pid="215" name="Mendeley_Bookmark_8RkAMoVH9t_5">
    <vt:lpwstr>from http://trinityrnaseq.sf.net.", "author": [{"dropping-particle": "", "family": "Haas", "given": "Brian J", "non-dropping-particle": "", "parse-names": false, "suffix": ""}, {"dropping-particle": "", "family": "Papanicolaou", "given": "Alexie", "non-dr</vt:lpwstr>
  </property>
  <property fmtid="{D5CDD505-2E9C-101B-9397-08002B2CF9AE}" pid="216" name="Mendeley_Bookmark_8RkAMoVH9t_6">
    <vt:lpwstr>opping-particle": "", "parse-names": false, "suffix": ""}, {"dropping-particle": "", "family": "Yassour", "given": "Moran", "non-dropping-particle": "", "parse-names": false, "suffix": ""}, {"dropping-particle": "", "family": "Grabherr", "given": "Manfred</vt:lpwstr>
  </property>
  <property fmtid="{D5CDD505-2E9C-101B-9397-08002B2CF9AE}" pid="217" name="Mendeley_Bookmark_8RkAMoVH9t_7">
    <vt:lpwstr>", "non-dropping-particle": "", "parse-names": false, "suffix": ""}, {"dropping-particle": "", "family": "Philip", "given": "D", "non-dropping-particle": "", "parse-names": false, "suffix": ""}, {"dropping-particle": "", "family": "Bowden", "given": "Josh</vt:lpwstr>
  </property>
  <property fmtid="{D5CDD505-2E9C-101B-9397-08002B2CF9AE}" pid="218" name="Mendeley_Bookmark_8RkAMoVH9t_8">
    <vt:lpwstr>ua", "non-dropping-particle": "", "parse-names": false, "suffix": ""}, {"dropping-particle": "", "family": "Couger", "given": "Matthew Brian", "non-dropping-particle": "", "parse-names": false, "suffix": ""}, {"dropping-particle": "", "family": "Eccles", </vt:lpwstr>
  </property>
  <property fmtid="{D5CDD505-2E9C-101B-9397-08002B2CF9AE}" pid="219" name="Mendeley_Bookmark_8RkAMoVH9t_9">
    <vt:lpwstr>"given": "David", "non-dropping-particle": "", "parse-names": false, "suffix": ""}, {"dropping-particle": "", "family": "Li", "given": "Bo", "non-dropping-particle": "", "parse-names": false, "suffix": ""}, {"dropping-particle": "", "family": "Macmanes", </vt:lpwstr>
  </property>
  <property fmtid="{D5CDD505-2E9C-101B-9397-08002B2CF9AE}" pid="220" name="Mendeley_Bookmark_94bmcwQUYd_1">
    <vt:lpwstr>ADDIN CSL_CITATION {"citationItems": [{"id": "ITEM-1", "itemData": {"DOI": "10.1093/nar/27.2.573", "ISSN": "03051048", "PMID": "9862982", "abstract": "A tandem repeat in DNA is two or more contiguous, approximate copies of a pattern of nucleotides. Tandem</vt:lpwstr>
  </property>
  <property fmtid="{D5CDD505-2E9C-101B-9397-08002B2CF9AE}" pid="221" name="Mendeley_Bookmark_94bmcwQUYd_2">
    <vt:lpwstr> repeats have been shown to cause human disease, may play a variety of regulatory and evolutionary roles and are important laboratory and analytic tools. Extensive knowledge about pattern size, copy number, mutational history, etc. for tandem repeats has </vt:lpwstr>
  </property>
  <property fmtid="{D5CDD505-2E9C-101B-9397-08002B2CF9AE}" pid="222" name="Mendeley_Bookmark_94bmcwQUYd_3">
    <vt:lpwstr>been limited by the inability to easily detect them in genomic sequence data. In this paper, we present a new algorithm for finding tandem repeats which works without the need to specify either the pattern or pattern size. We model tandem repeats by perce</vt:lpwstr>
  </property>
  <property fmtid="{D5CDD505-2E9C-101B-9397-08002B2CF9AE}" pid="223" name="Mendeley_Bookmark_94bmcwQUYd_4">
    <vt:lpwstr>nt identity and frequency of indels between adjacent pattern copies and use statistically based recognition criteria. We demonstrate the algorithm's speed and its ability to detect tandem repeats that have undergone extensive mutational change by analyzin</vt:lpwstr>
  </property>
  <property fmtid="{D5CDD505-2E9C-101B-9397-08002B2CF9AE}" pid="224" name="Mendeley_Bookmark_94bmcwQUYd_5">
    <vt:lpwstr>g four sequences: the human frataxin gene, the human \u03b2 T cell receptor locus sequence and two yeast chromosomes. These sequences range in size from 3 kb up to 700 kb. A World Wide Web server interface at c3.biomath.mssm.edu/trf.html has been establis</vt:lpwstr>
  </property>
  <property fmtid="{D5CDD505-2E9C-101B-9397-08002B2CF9AE}" pid="225" name="Mendeley_Bookmark_94bmcwQUYd_6">
    <vt:lpwstr>hed for automated use of the program.", "author": [{"dropping-particle": "", "family": "Benson", "given": "Gary", "non-dropping-particle": "", "parse-names": false, "suffix": ""}], "container-title": "Nucleic Acids Research", "id": "ITEM-1", "issue": "2",</vt:lpwstr>
  </property>
  <property fmtid="{D5CDD505-2E9C-101B-9397-08002B2CF9AE}" pid="226" name="Mendeley_Bookmark_94bmcwQUYd_7">
    <vt:lpwstr> "issued": {"date-parts": [["1999"]]}, "page": "573-580", "title": "Tandem repeats finder: A program to analyze DNA sequences", "type": "article-journal", "volume": "27"}, "uris": ["http://www.mendeley.com/documents/?uuid=051fbdb7-014a-40c9-b4ba-71402180f</vt:lpwstr>
  </property>
  <property fmtid="{D5CDD505-2E9C-101B-9397-08002B2CF9AE}" pid="227" name="Mendeley_Bookmark_94bmcwQUYd_8">
    <vt:lpwstr>96d"]}], "mendeley": {"formattedCitation": "(Benson, 1999)", "plainTextFormattedCitation": "(Benson, 1999)", "previouslyFormattedCitation": "(Benson, 1999)"}, "properties": {"noteIndex": 0}, "schema": "https://github.com/citation-style-language/schema/raw</vt:lpwstr>
  </property>
  <property fmtid="{D5CDD505-2E9C-101B-9397-08002B2CF9AE}" pid="228" name="Mendeley_Bookmark_94bmcwQUYd_9">
    <vt:lpwstr>/master/csl-citation.json"}</vt:lpwstr>
  </property>
  <property fmtid="{D5CDD505-2E9C-101B-9397-08002B2CF9AE}" pid="229" name="Mendeley_Bookmark_9CONEXy9tp_1">
    <vt:lpwstr>ADDIN CSL_CITATION {"citationItems": [{"id": "ITEM-1", "itemData": {"abstract": "GTF (Gene Transfer Format) and GFF (General Feature Format) are popular file formats used by bioinformatics programs to represent and exchange information about various genom</vt:lpwstr>
  </property>
  <property fmtid="{D5CDD505-2E9C-101B-9397-08002B2CF9AE}" pid="230" name="Mendeley_Bookmark_9CONEXy9tp_2">
    <vt:lpwstr>ic features, such as gene and transcript locations and structure. GffRead and GffCompare are open source programs that provide extensive and efficient solutions to manipulate files in a GTF or GFF format. While GffRead can convert, sort, filter, transform</vt:lpwstr>
  </property>
  <property fmtid="{D5CDD505-2E9C-101B-9397-08002B2CF9AE}" pid="231" name="Mendeley_Bookmark_9CONEXy9tp_3">
    <vt:lpwstr>, or cluster genomic features, GffCompare can be used to compare and merge different gene annotations.", "author": [{"dropping-particle": "", "family": "Pertea", "given": "G", "non-dropping-particle": "", "parse-names": false, "suffix": ""}, {"dropping-pa</vt:lpwstr>
  </property>
  <property fmtid="{D5CDD505-2E9C-101B-9397-08002B2CF9AE}" pid="232" name="Mendeley_Bookmark_9CONEXy9tp_4">
    <vt:lpwstr>rticle": "", "family": "Pertea", "given": "M", "non-dropping-particle": "", "parse-names": false, "suffix": ""}], "container-title": "F1000Research", "id": "ITEM-1", "issue": "304", "issued": {"date-parts": [["2020"]]}, "page": "1-20", "title": "GFF Utili</vt:lpwstr>
  </property>
  <property fmtid="{D5CDD505-2E9C-101B-9397-08002B2CF9AE}" pid="233" name="Mendeley_Bookmark_9CONEXy9tp_5">
    <vt:lpwstr>ties: GffRead and GffCompare [version 2; peer review: 3 approved]", "type": "article-journal", "volume": "9"}, "uris": ["http://www.mendeley.com/documents/?uuid=37f0b731-27f3-4e3a-8e8f-965dffb969cc"]}], "mendeley": {"formattedCitation": "(Pertea &amp; Pertea,</vt:lpwstr>
  </property>
  <property fmtid="{D5CDD505-2E9C-101B-9397-08002B2CF9AE}" pid="234" name="Mendeley_Bookmark_9CONEXy9tp_6">
    <vt:lpwstr> 2020)", "plainTextFormattedCitation": "(Pertea &amp; Pertea, 2020)", "previouslyFormattedCitation": "(Pertea &amp; Pertea, 2020)"}, "properties": {"noteIndex": 0}, "schema": "https://github.com/citation-style-language/schema/raw/master/csl-citation.json"}</vt:lpwstr>
  </property>
  <property fmtid="{D5CDD505-2E9C-101B-9397-08002B2CF9AE}" pid="235" name="Mendeley_Bookmark_9XLEO1PXH2_1">
    <vt:lpwstr>ADDIN CSL_CITATION {"citationItems": [{"id": "ITEM-1", "itemData": {"DOI": "10.1186/1471-2105-10-421", "ISBN": "1471210510", "ISSN": "14712105", "PMID": "20003500", "abstract": "Background: Sequence similarity searching is a very important bioinformatics </vt:lpwstr>
  </property>
  <property fmtid="{D5CDD505-2E9C-101B-9397-08002B2CF9AE}" pid="236" name="Mendeley_Bookmark_9XLEO1PXH2_10">
    <vt:lpwstr>le": "", "family": "Papadopoulos", "given": "Jason", "non-dropping-particle": "", "parse-names": false, "suffix": ""}, {"dropping-particle": "", "family": "Bealer", "given": "Kevin", "non-dropping-particle": "", "parse-names": false, "suffix": ""}, {"drop</vt:lpwstr>
  </property>
  <property fmtid="{D5CDD505-2E9C-101B-9397-08002B2CF9AE}" pid="237" name="Mendeley_Bookmark_9XLEO1PXH2_11">
    <vt:lpwstr>ping-particle": "", "family": "Madden", "given": "Thomas L", "non-dropping-particle": "", "parse-names": false, "suffix": ""}], "container-title": "BMC Bioinformatics", "id": "ITEM-1", "issued": {"date-parts": [["2009"]]}, "page": "1-9", "title": "BLAST+:</vt:lpwstr>
  </property>
  <property fmtid="{D5CDD505-2E9C-101B-9397-08002B2CF9AE}" pid="238" name="Mendeley_Bookmark_9XLEO1PXH2_12">
    <vt:lpwstr> Architecture and applications", "type": "article-journal", "volume": "10"}, "uris": ["http://www.mendeley.com/documents/?uuid=910639e7-d1c7-45a5-b36e-e9e725892b7a"]}], "mendeley": {"formattedCitation": "(Camacho et al., 2009)", "plainTextFormattedCitatio</vt:lpwstr>
  </property>
  <property fmtid="{D5CDD505-2E9C-101B-9397-08002B2CF9AE}" pid="239" name="Mendeley_Bookmark_9XLEO1PXH2_13">
    <vt:lpwstr>n": "(Camacho et al., 2009)", "previouslyFormattedCitation": "(Camacho et al., 2009)"}, "properties": {"noteIndex": 0}, "schema": "https://github.com/citation-style-language/schema/raw/master/csl-citation.json"}</vt:lpwstr>
  </property>
  <property fmtid="{D5CDD505-2E9C-101B-9397-08002B2CF9AE}" pid="240" name="Mendeley_Bookmark_9XLEO1PXH2_2">
    <vt:lpwstr>task. While Basic Local Alignment Search Tool (BLAST) outperforms exact methods through its use of heuristics, the speed of the current BLAST software is suboptimal for very long queries or database sequences. There are also some shortcomings in the user-</vt:lpwstr>
  </property>
  <property fmtid="{D5CDD505-2E9C-101B-9397-08002B2CF9AE}" pid="241" name="Mendeley_Bookmark_9XLEO1PXH2_3">
    <vt:lpwstr>interface of the current command-line applications.Results: We describe features and improvements of rewritten BLAST software and introduce new command-line applications. Long query sequences are broken into chunks for processing, in some cases leading to</vt:lpwstr>
  </property>
  <property fmtid="{D5CDD505-2E9C-101B-9397-08002B2CF9AE}" pid="242" name="Mendeley_Bookmark_9XLEO1PXH2_4">
    <vt:lpwstr> dramatically shorter run times. For long database sequences, it is possible to retrieve only the relevant parts of the sequence, reducing CPU time and memory usage for searches of short queries against databases of contigs or chromosomes. The program can</vt:lpwstr>
  </property>
  <property fmtid="{D5CDD505-2E9C-101B-9397-08002B2CF9AE}" pid="243" name="Mendeley_Bookmark_9XLEO1PXH2_5">
    <vt:lpwstr> now retrieve masking information for database sequences from the BLAST databases. A new modular software library can now access subject sequence data from arbitrary data sources. We introduce several new features, including strategy files that allow a us</vt:lpwstr>
  </property>
  <property fmtid="{D5CDD505-2E9C-101B-9397-08002B2CF9AE}" pid="244" name="Mendeley_Bookmark_9XLEO1PXH2_6">
    <vt:lpwstr>er to save and reuse their favorite set of options. The strategy files can be uploaded to and downloaded from the NCBI BLAST web site.Conclusion: The new BLAST command-line applications, compared to the current BLAST tools, demonstrate substantial speed i</vt:lpwstr>
  </property>
  <property fmtid="{D5CDD505-2E9C-101B-9397-08002B2CF9AE}" pid="245" name="Mendeley_Bookmark_9XLEO1PXH2_7">
    <vt:lpwstr>mprovements for long queries as well as chromosome length database sequences. We have also improved the user interface of the command-line applications. \u00a9 2009 Camacho et al; licensee BioMed Central Ltd.", "author": [{"dropping-particle": "", "family</vt:lpwstr>
  </property>
  <property fmtid="{D5CDD505-2E9C-101B-9397-08002B2CF9AE}" pid="246" name="Mendeley_Bookmark_9XLEO1PXH2_8">
    <vt:lpwstr>": "Camacho", "given": "Christiam", "non-dropping-particle": "", "parse-names": false, "suffix": ""}, {"dropping-particle": "", "family": "Coulouris", "given": "George", "non-dropping-particle": "", "parse-names": false, "suffix": ""}, {"dropping-particle</vt:lpwstr>
  </property>
  <property fmtid="{D5CDD505-2E9C-101B-9397-08002B2CF9AE}" pid="247" name="Mendeley_Bookmark_9XLEO1PXH2_9">
    <vt:lpwstr>": "", "family": "Avagyan", "given": "Vahram", "non-dropping-particle": "", "parse-names": false, "suffix": ""}, {"dropping-particle": "", "family": "Ma", "given": "Ning", "non-dropping-particle": "", "parse-names": false, "suffix": ""}, {"dropping-partic</vt:lpwstr>
  </property>
  <property fmtid="{D5CDD505-2E9C-101B-9397-08002B2CF9AE}" pid="248" name="Mendeley_Bookmark_9kn08zlspR_1">
    <vt:lpwstr>ADDIN CSL_CITATION {"citationItems": [{"id": "ITEM-1", "itemData": {"abstract": "Recent surver studies made in and around shilling, Meghalaya have yielded two new species of Drosophila namely, D. prolongata and D. tricombata in addition to certain other h</vt:lpwstr>
  </property>
  <property fmtid="{D5CDD505-2E9C-101B-9397-08002B2CF9AE}" pid="249" name="Mendeley_Bookmark_9kn08zlspR_10">
    <vt:lpwstr>4857-a01c-bdefd1f787f5"]}], "mendeley": {"formattedCitation": "(Singh &amp; Gupta, 1977; Toda, 1991)", "plainTextFormattedCitation": "(Singh &amp; Gupta, 1977; Toda, 1991)", "previouslyFormattedCitation": "(Singh &amp; Gupta, 1977; Toda, 1991)"}, "properties": {"note</vt:lpwstr>
  </property>
  <property fmtid="{D5CDD505-2E9C-101B-9397-08002B2CF9AE}" pid="250" name="Mendeley_Bookmark_9kn08zlspR_11">
    <vt:lpwstr>Index": 0}, "schema": "https://github.com/citation-style-language/schema/raw/master/csl-citation.json"}</vt:lpwstr>
  </property>
  <property fmtid="{D5CDD505-2E9C-101B-9397-08002B2CF9AE}" pid="251" name="Mendeley_Bookmark_9kn08zlspR_2">
    <vt:lpwstr>nown species, of which two species, namely, D. rhopaloa Bock abd Wheeler And D. prostipennis Lin are recorded for the first time from ndia. Taxonomic description of these species, ther relationships and a list of species so far recorded from this region a</vt:lpwstr>
  </property>
  <property fmtid="{D5CDD505-2E9C-101B-9397-08002B2CF9AE}" pid="252" name="Mendeley_Bookmark_9kn08zlspR_3">
    <vt:lpwstr>re given.", "author": [{"dropping-particle": "", "family": "Singh", "given": "BK", "non-dropping-particle": "", "parse-names": false, "suffix": ""}, {"dropping-particle": "", "family": "Gupta", "given": "JP", "non-dropping-particle": "", "parse-names": fa</vt:lpwstr>
  </property>
  <property fmtid="{D5CDD505-2E9C-101B-9397-08002B2CF9AE}" pid="253" name="Mendeley_Bookmark_9kn08zlspR_4">
    <vt:lpwstr>lse, "suffix": ""}], "container-title": "Proceedings of the Zoological Society (Calcutta)", "id": "ITEM-1", "issued": {"date-parts": [["1977"]]}, "page": "31-38", "title": "Two new and two unrecorded species of the genus &lt;i&gt;Drosophila&lt;/i&gt; Fallen (Diptera:</vt:lpwstr>
  </property>
  <property fmtid="{D5CDD505-2E9C-101B-9397-08002B2CF9AE}" pid="254" name="Mendeley_Bookmark_9kn08zlspR_5">
    <vt:lpwstr> Drosophilidae) from Shillong, Meghalaya, India.", "type": "article-journal", "volume": "30"}, "uris": ["http://www.mendeley.com/documents/?uuid=53f74bb8-279a-4dfb-9fee-fdee9258deb0"]}, {"id": "ITEM-2", "itemData": {"DOI": "10.1080/00305316.1991.10432216"</vt:lpwstr>
  </property>
  <property fmtid="{D5CDD505-2E9C-101B-9397-08002B2CF9AE}" pid="255" name="Mendeley_Bookmark_9kn08zlspR_6">
    <vt:lpwstr>, "ISSN": "21578745", "abstract": "Based on the specimens collected from Myanmar (Burma), 5 new species of the Drosophila melanogaster species-group, viz., D. flavicauda, D. pyo, D. nyinyii, D. fuyamai, and D. myamaungi, are described, along with collecti</vt:lpwstr>
  </property>
  <property fmtid="{D5CDD505-2E9C-101B-9397-08002B2CF9AE}" pid="256" name="Mendeley_Bookmark_9kn08zlspR_7">
    <vt:lpwstr>on records of 20 known species of the same species-group, of which 11 species are new to Myanmar. Two new species-subgroups, the D. rhopaloa and the D. longissima subgroups, are established. \u00a9 1991 Taylor &amp; Francis Group, LLC.", "author": [{"dropping</vt:lpwstr>
  </property>
  <property fmtid="{D5CDD505-2E9C-101B-9397-08002B2CF9AE}" pid="257" name="Mendeley_Bookmark_9kn08zlspR_8">
    <vt:lpwstr>-particle": "", "family": "Toda", "given": "M. J.", "non-dropping-particle": "", "parse-names": false, "suffix": ""}], "container-title": "Oriental Insects", "id": "ITEM-2", "issue": "1", "issued": {"date-parts": [["1991"]]}, "page": "69-94", "title": "Dr</vt:lpwstr>
  </property>
  <property fmtid="{D5CDD505-2E9C-101B-9397-08002B2CF9AE}" pid="258" name="Mendeley_Bookmark_9kn08zlspR_9">
    <vt:lpwstr>osophilidae (Diptera) in myanmar (Burma) VII. The &lt;i&gt;Drosophila melanogaster&lt;/i&gt; species-group, excepting the &lt;i&gt;D. montium&lt;/i&gt; species-subgroup", "type": "article-journal", "volume": "25"}, "uris": ["http://www.mendeley.com/documents/?uuid=fe33182b-b3e1-</vt:lpwstr>
  </property>
  <property fmtid="{D5CDD505-2E9C-101B-9397-08002B2CF9AE}" pid="259" name="Mendeley_Bookmark_9rSaZ7b0Oz_1">
    <vt:lpwstr>ADDIN CSL_CITATION {"citationItems": [{"id": "ITEM-1", "itemData": {"DOI": "10.1093/nar/27.2.573", "ISSN": "03051048", "PMID": "9862982", "abstract": "A tandem repeat in DNA is two or more contiguous, approximate copies of a pattern of nucleotides. Tandem</vt:lpwstr>
  </property>
  <property fmtid="{D5CDD505-2E9C-101B-9397-08002B2CF9AE}" pid="260" name="Mendeley_Bookmark_9rSaZ7b0Oz_2">
    <vt:lpwstr> repeats have been shown to cause human disease, may play a variety of regulatory and evolutionary roles and are important laboratory and analytic tools. Extensive knowledge about pattern size, copy number, mutational history, etc. for tandem repeats has </vt:lpwstr>
  </property>
  <property fmtid="{D5CDD505-2E9C-101B-9397-08002B2CF9AE}" pid="261" name="Mendeley_Bookmark_9rSaZ7b0Oz_3">
    <vt:lpwstr>been limited by the inability to easily detect them in genomic sequence data. In this paper, we present a new algorithm for finding tandem repeats which works without the need to specify either the pattern or pattern size. We model tandem repeats by perce</vt:lpwstr>
  </property>
  <property fmtid="{D5CDD505-2E9C-101B-9397-08002B2CF9AE}" pid="262" name="Mendeley_Bookmark_9rSaZ7b0Oz_4">
    <vt:lpwstr>nt identity and frequency of indels between adjacent pattern copies and use statistically based recognition criteria. We demonstrate the algorithm's speed and its ability to detect tandem repeats that have undergone extensive mutational change by analyzin</vt:lpwstr>
  </property>
  <property fmtid="{D5CDD505-2E9C-101B-9397-08002B2CF9AE}" pid="263" name="Mendeley_Bookmark_9rSaZ7b0Oz_5">
    <vt:lpwstr>g four sequences: the human frataxin gene, the human \u03b2 T cell receptor locus sequence and two yeast chromosomes. These sequences range in size from 3 kb up to 700 kb. A World Wide Web server interface at c3.biomath.mssm.edu/trf.html has been establis</vt:lpwstr>
  </property>
  <property fmtid="{D5CDD505-2E9C-101B-9397-08002B2CF9AE}" pid="264" name="Mendeley_Bookmark_9rSaZ7b0Oz_6">
    <vt:lpwstr>hed for automated use of the program.", "author": [{"dropping-particle": "", "family": "Benson", "given": "Gary", "non-dropping-particle": "", "parse-names": false, "suffix": ""}], "container-title": "Nucleic Acids Research", "id": "ITEM-1", "issue": "2",</vt:lpwstr>
  </property>
  <property fmtid="{D5CDD505-2E9C-101B-9397-08002B2CF9AE}" pid="265" name="Mendeley_Bookmark_9rSaZ7b0Oz_7">
    <vt:lpwstr> "issued": {"date-parts": [["1999"]]}, "page": "573-580", "title": "Tandem repeats finder: A program to analyze DNA sequences", "type": "article-journal", "volume": "27"}, "uris": ["http://www.mendeley.com/documents/?uuid=051fbdb7-014a-40c9-b4ba-71402180f</vt:lpwstr>
  </property>
  <property fmtid="{D5CDD505-2E9C-101B-9397-08002B2CF9AE}" pid="266" name="Mendeley_Bookmark_9rSaZ7b0Oz_8">
    <vt:lpwstr>96d"]}], "mendeley": {"formattedCitation": "(Benson, 1999)", "plainTextFormattedCitation": "(Benson, 1999)", "previouslyFormattedCitation": "(Benson, 1999)"}, "properties": {"noteIndex": 0}, "schema": "https://github.com/citation-style-language/schema/raw</vt:lpwstr>
  </property>
  <property fmtid="{D5CDD505-2E9C-101B-9397-08002B2CF9AE}" pid="267" name="Mendeley_Bookmark_9rSaZ7b0Oz_9">
    <vt:lpwstr>/master/csl-citation.json"}</vt:lpwstr>
  </property>
  <property fmtid="{D5CDD505-2E9C-101B-9397-08002B2CF9AE}" pid="268" name="Mendeley_Bookmark_AdtQrYcnwP_1">
    <vt:lpwstr>ADDIN CSL_CITATION {"citationItems": [{"id": "ITEM-1", "itemData": {"DOI": "10.1109/TCBB.2013.68", "ISSN": "15455963", "PMID": "24091398", "abstract": "Genome annotations are often published as plain text files describing genomic features and their subcom</vt:lpwstr>
  </property>
  <property fmtid="{D5CDD505-2E9C-101B-9397-08002B2CF9AE}" pid="269" name="Mendeley_Bookmark_AdtQrYcnwP_10">
    <vt:lpwstr>ype": "article-journal", "volume": "10"}, "uris": ["http://www.mendeley.com/documents/?uuid=fc840ac9-2bda-4173-9cd9-4737a1f7cd08"]}], "mendeley": {"formattedCitation": "(Gremme et al., 2013)", "plainTextFormattedCitation": "(Gremme et al., 2013)", "previo</vt:lpwstr>
  </property>
  <property fmtid="{D5CDD505-2E9C-101B-9397-08002B2CF9AE}" pid="270" name="Mendeley_Bookmark_AdtQrYcnwP_11">
    <vt:lpwstr>uslyFormattedCitation": "(Gremme et al., 2013)"}, "properties": {"noteIndex": 0}, "schema": "https://github.com/citation-style-language/schema/raw/master/csl-citation.json"}</vt:lpwstr>
  </property>
  <property fmtid="{D5CDD505-2E9C-101B-9397-08002B2CF9AE}" pid="271" name="Mendeley_Bookmark_AdtQrYcnwP_2">
    <vt:lpwstr>ponents by an implicit annotation graph. In this paper, we present the GenomeTools, a convenient and efficient software library and associated software tools for developing bioinformatics software intended to create, process or convert annotation graphs. </vt:lpwstr>
  </property>
  <property fmtid="{D5CDD505-2E9C-101B-9397-08002B2CF9AE}" pid="272" name="Mendeley_Bookmark_AdtQrYcnwP_3">
    <vt:lpwstr>The GenomeTools strictly follow the annotation graph approach, offering a unified graph-based representation. This gives the developer intuitive and immediate access to genomic features and tools for their manipulation. To process large annotation sets wi</vt:lpwstr>
  </property>
  <property fmtid="{D5CDD505-2E9C-101B-9397-08002B2CF9AE}" pid="273" name="Mendeley_Bookmark_AdtQrYcnwP_4">
    <vt:lpwstr>th low memory overhead, we have designed and implemented an efficient pull-based approach for sequential processing of annotations. This allows to handle even the largest annotation sets, such as a complete catalogue of human variations. Our object-orient</vt:lpwstr>
  </property>
  <property fmtid="{D5CDD505-2E9C-101B-9397-08002B2CF9AE}" pid="274" name="Mendeley_Bookmark_AdtQrYcnwP_5">
    <vt:lpwstr>ed C-based software library enables a developer to conveniently implement their own functionality on annotation graphs and to integrate it into larger workflows, simultaneously accessing compressed sequence data if required. The careful C implementation o</vt:lpwstr>
  </property>
  <property fmtid="{D5CDD505-2E9C-101B-9397-08002B2CF9AE}" pid="275" name="Mendeley_Bookmark_AdtQrYcnwP_6">
    <vt:lpwstr>f the GenomeTools does not only ensure a light-weight memory footprint while allowing full sequential as well as random access to the annotation graph, but also facilitates the creation of bindings to a variety of script programming languages (like Python</vt:lpwstr>
  </property>
  <property fmtid="{D5CDD505-2E9C-101B-9397-08002B2CF9AE}" pid="276" name="Mendeley_Bookmark_AdtQrYcnwP_7">
    <vt:lpwstr> and Ruby) sharing the same interface. \u00a9 2004-2012 IEEE.", "author": [{"dropping-particle": "", "family": "Gremme", "given": "Gordon", "non-dropping-particle": "", "parse-names": false, "suffix": ""}, {"dropping-particle": "", "family": "Steinbiss", </vt:lpwstr>
  </property>
  <property fmtid="{D5CDD505-2E9C-101B-9397-08002B2CF9AE}" pid="277" name="Mendeley_Bookmark_AdtQrYcnwP_8">
    <vt:lpwstr>"given": "Sascha", "non-dropping-particle": "", "parse-names": false, "suffix": ""}, {"dropping-particle": "", "family": "Kurtz", "given": "Stefan", "non-dropping-particle": "", "parse-names": false, "suffix": ""}], "container-title": "IEEE/ACM Transactio</vt:lpwstr>
  </property>
  <property fmtid="{D5CDD505-2E9C-101B-9397-08002B2CF9AE}" pid="278" name="Mendeley_Bookmark_AdtQrYcnwP_9">
    <vt:lpwstr>ns on Computational Biology and Bioinformatics", "id": "ITEM-1", "issue": "3", "issued": {"date-parts": [["2013"]]}, "page": "645-656", "title": "Genome tools: A comprehensive software library for efficient processing of structured genome annotations", "t</vt:lpwstr>
  </property>
  <property fmtid="{D5CDD505-2E9C-101B-9397-08002B2CF9AE}" pid="279" name="Mendeley_Bookmark_CFfDkjeK3n_1">
    <vt:lpwstr>ADDIN CSL_CITATION {"citationItems": [{"id": "ITEM-1", "itemData": {"DOI": "10.1093/bioinformatics/btaa1016", "ISSN": "14602059", "abstract": "Motivation: Improvements in DNA sequencing technology and computational methods have led to a substantial increa</vt:lpwstr>
  </property>
  <property fmtid="{D5CDD505-2E9C-101B-9397-08002B2CF9AE}" pid="280" name="Mendeley_Bookmark_CFfDkjeK3n_2">
    <vt:lpwstr>se in the creation of high-quality genome assemblies of many species. To understand the biology of these genomes, annotation of gene features and other functional elements is essential; however, for most species, only the reference genome is well-annotate</vt:lpwstr>
  </property>
  <property fmtid="{D5CDD505-2E9C-101B-9397-08002B2CF9AE}" pid="281" name="Mendeley_Bookmark_CFfDkjeK3n_3">
    <vt:lpwstr>d. Results: One strategy to annotate new or improved genome assemblies is to map or 'lift over' the genes from a previously annotated reference genome. Here, we describe Liftoff, a new genome annotation lift-over tool capable of mapping genes between two </vt:lpwstr>
  </property>
  <property fmtid="{D5CDD505-2E9C-101B-9397-08002B2CF9AE}" pid="282" name="Mendeley_Bookmark_CFfDkjeK3n_4">
    <vt:lpwstr>assemblies of the same or closely related species. Liftoff aligns genes from a reference genome to a target genome and finds the mapping that maximizes sequence identity while preserving the structure of each exon, transcript and gene. We show that Liftof</vt:lpwstr>
  </property>
  <property fmtid="{D5CDD505-2E9C-101B-9397-08002B2CF9AE}" pid="283" name="Mendeley_Bookmark_CFfDkjeK3n_5">
    <vt:lpwstr>f can accurately map 99.9% of genes between two versions of the human reference genome with an average sequence identity &gt;99.9%. We also show that Liftoff can map genes across species by successfully lifting over 98.3% of human protein-coding genes to a c</vt:lpwstr>
  </property>
  <property fmtid="{D5CDD505-2E9C-101B-9397-08002B2CF9AE}" pid="284" name="Mendeley_Bookmark_CFfDkjeK3n_6">
    <vt:lpwstr>himpanzee genome assembly with 98.2% sequence identity.", "author": [{"dropping-particle": "", "family": "Shumate", "given": "Alaina", "non-dropping-particle": "", "parse-names": false, "suffix": ""}, {"dropping-particle": "", "family": "Salzberg", "given</vt:lpwstr>
  </property>
  <property fmtid="{D5CDD505-2E9C-101B-9397-08002B2CF9AE}" pid="285" name="Mendeley_Bookmark_CFfDkjeK3n_7">
    <vt:lpwstr>": "Steven L.", "non-dropping-particle": "", "parse-names": false, "suffix": ""}], "container-title": "Bioinformatics", "id": "ITEM-1", "issue": "12", "issued": {"date-parts": [["2021"]]}, "page": "1639-1643", "title": "Liftoff: Accurate mapping of gene a</vt:lpwstr>
  </property>
  <property fmtid="{D5CDD505-2E9C-101B-9397-08002B2CF9AE}" pid="286" name="Mendeley_Bookmark_CFfDkjeK3n_8">
    <vt:lpwstr>nnotations", "type": "article-journal", "volume": "37"}, "uris": ["http://www.mendeley.com/documents/?uuid=d3237afa-5581-4508-9d4d-1fe24be984d1"]}], "mendeley": {"formattedCitation": "(Shumate &amp; Salzberg, 2021)", "plainTextFormattedCitation": "(Shumate &amp; </vt:lpwstr>
  </property>
  <property fmtid="{D5CDD505-2E9C-101B-9397-08002B2CF9AE}" pid="287" name="Mendeley_Bookmark_CFfDkjeK3n_9">
    <vt:lpwstr>Salzberg, 2021)", "previouslyFormattedCitation": "(Shumate &amp; Salzberg, 2021)"}, "properties": {"noteIndex": 0}, "schema": "https://github.com/citation-style-language/schema/raw/master/csl-citation.json"}</vt:lpwstr>
  </property>
  <property fmtid="{D5CDD505-2E9C-101B-9397-08002B2CF9AE}" pid="288" name="Mendeley_Bookmark_CsamG78g6O_1">
    <vt:lpwstr>ADDIN Mendeley Bibliography CSL_BIBLIOGRAPHY </vt:lpwstr>
  </property>
  <property fmtid="{D5CDD505-2E9C-101B-9397-08002B2CF9AE}" pid="289" name="Mendeley_Bookmark_DE3HkWi5cq_1">
    <vt:lpwstr>ADDIN CSL_CITATION {"citationItems": [{"id": "ITEM-1", "itemData": {"DOI": "10.1186/1471-2105-12-491", "ISSN": "14712105", "PMID": "22192575", "abstract": "Background: Second-generation sequencing technologies are precipitating major shifts with regards t</vt:lpwstr>
  </property>
  <property fmtid="{D5CDD505-2E9C-101B-9397-08002B2CF9AE}" pid="290" name="Mendeley_Bookmark_DE3HkWi5cq_10">
    <vt:lpwstr>iven": "Mark", "non-dropping-particle": "", "parse-names": false, "suffix": ""}], "container-title": "BMC Bioinformatics", "id": "ITEM-1", "issue": "1", "issued": {"date-parts": [["2011"]]}, "title": "MAKER2: An annotation pipeline and genome-database man</vt:lpwstr>
  </property>
  <property fmtid="{D5CDD505-2E9C-101B-9397-08002B2CF9AE}" pid="291" name="Mendeley_Bookmark_DE3HkWi5cq_11">
    <vt:lpwstr>agement tool for second-generation genome projects", "type": "article-journal", "volume": "12"}, "uris": ["http://www.mendeley.com/documents/?uuid=1cc2cb6c-0911-4507-baee-5219f2a783de"]}], "mendeley": {"formattedCitation": "(Holt &amp; Yandell, 2011)", "plain</vt:lpwstr>
  </property>
  <property fmtid="{D5CDD505-2E9C-101B-9397-08002B2CF9AE}" pid="292" name="Mendeley_Bookmark_DE3HkWi5cq_12">
    <vt:lpwstr>TextFormattedCitation": "(Holt &amp; Yandell, 2011)", "previouslyFormattedCitation": "(Holt &amp; Yandell, 2011)"}, "properties": {"noteIndex": 0}, "schema": "https://github.com/citation-style-language/schema/raw/master/csl-citation.json"}</vt:lpwstr>
  </property>
  <property fmtid="{D5CDD505-2E9C-101B-9397-08002B2CF9AE}" pid="293" name="Mendeley_Bookmark_DE3HkWi5cq_2">
    <vt:lpwstr>o what kinds of genomes are being sequenced and how they are annotated. While the first generation of genome projects focused on well-studied model organisms, many of today's projects involve exotic organisms whose genomes are largely terra incognita. Thi</vt:lpwstr>
  </property>
  <property fmtid="{D5CDD505-2E9C-101B-9397-08002B2CF9AE}" pid="294" name="Mendeley_Bookmark_DE3HkWi5cq_3">
    <vt:lpwstr>s complicates their annotation, because unlike first-generation projects, there are no pre-existing 'gold-standard' gene-models with which to train gene-finders. Improvements in genome assembly and the wide availability of mRNA-seq data are also creating </vt:lpwstr>
  </property>
  <property fmtid="{D5CDD505-2E9C-101B-9397-08002B2CF9AE}" pid="295" name="Mendeley_Bookmark_DE3HkWi5cq_4">
    <vt:lpwstr>opportunities to update and re-annotate previously published genome annotations. Today's genome projects are thus in need of new genome annotation tools that can meet the challenges and opportunities presented by second-generation sequencing technologies.</vt:lpwstr>
  </property>
  <property fmtid="{D5CDD505-2E9C-101B-9397-08002B2CF9AE}" pid="296" name="Mendeley_Bookmark_DE3HkWi5cq_5">
    <vt:lpwstr>Results: We present MAKER2, a genome annotation and data management tool designed for second-generation genome projects. MAKER2 is a multi-threaded, parallelized application that can process second-generation datasets of virtually any size. We show that M</vt:lpwstr>
  </property>
  <property fmtid="{D5CDD505-2E9C-101B-9397-08002B2CF9AE}" pid="297" name="Mendeley_Bookmark_DE3HkWi5cq_6">
    <vt:lpwstr>AKER2 can produce accurate annotations for novel genomes where training-data are limited, of low quality or even non-existent. MAKER2 also provides an easy means to use mRNA-seq data to improve annotation quality; and it can use these data to update legac</vt:lpwstr>
  </property>
  <property fmtid="{D5CDD505-2E9C-101B-9397-08002B2CF9AE}" pid="298" name="Mendeley_Bookmark_DE3HkWi5cq_7">
    <vt:lpwstr>y annotations, significantly improving their quality. We also show that MAKER2 can evaluate the quality of genome annotations, and identify and prioritize problematic annotations for manual review.Conclusions: MAKER2 is the first annotation engine specifi</vt:lpwstr>
  </property>
  <property fmtid="{D5CDD505-2E9C-101B-9397-08002B2CF9AE}" pid="299" name="Mendeley_Bookmark_DE3HkWi5cq_8">
    <vt:lpwstr>cally designed for second-generation genome projects. MAKER2 scales to datasets of any size, requires little in the way of training data, and can use mRNA-seq data to improve annotation quality. It can also update and manage legacy genome annotation datas</vt:lpwstr>
  </property>
  <property fmtid="{D5CDD505-2E9C-101B-9397-08002B2CF9AE}" pid="300" name="Mendeley_Bookmark_DE3HkWi5cq_9">
    <vt:lpwstr>ets. \u00a9 2011 Holt and Yandell; licensee BioMed Central Ltd.", "author": [{"dropping-particle": "", "family": "Holt", "given": "Carson", "non-dropping-particle": "", "parse-names": false, "suffix": ""}, {"dropping-particle": "", "family": "Yandell", "g</vt:lpwstr>
  </property>
  <property fmtid="{D5CDD505-2E9C-101B-9397-08002B2CF9AE}" pid="301" name="Mendeley_Bookmark_DTeljnDsJD_1">
    <vt:lpwstr>ADDIN CSL_CITATION {"citationItems": [{"id": "ITEM-1", "itemData": {"DOI": "10.7554/eLife.66405", "ISSN": "2050084X", "PMID": "34279216", "abstract": "Over 100 years of studies in Drosophila melanogaster and related species in the genus Drosophila have fa</vt:lpwstr>
  </property>
  <property fmtid="{D5CDD505-2E9C-101B-9397-08002B2CF9AE}" pid="302" name="Mendeley_Bookmark_DTeljnDsJD_10">
    <vt:lpwstr>ily": "Peede", "given": "David", "non-dropping-particle": "", "parse-names": false, "suffix": ""}, {"dropping-particle": "", "family": "D\u2019agostino", "given": "Emmanuel R.R.", "non-dropping-particle": "", "parse-names": false, "suffix": ""}, {"droppin</vt:lpwstr>
  </property>
  <property fmtid="{D5CDD505-2E9C-101B-9397-08002B2CF9AE}" pid="303" name="Mendeley_Bookmark_DTeljnDsJD_11">
    <vt:lpwstr>g-particle": "", "family": "Pelaez", "given": "Julianne", "non-dropping-particle": "", "parse-names": false, "suffix": ""}, {"dropping-particle": "", "family": "Aguilar", "given": "Jessica M.", "non-dropping-particle": "", "parse-names": false, "suffix": </vt:lpwstr>
  </property>
  <property fmtid="{D5CDD505-2E9C-101B-9397-08002B2CF9AE}" pid="304" name="Mendeley_Bookmark_DTeljnDsJD_12">
    <vt:lpwstr>""}, {"dropping-particle": "", "family": "Haji", "given": "Diler", "non-dropping-particle": "", "parse-names": false, "suffix": ""}, {"dropping-particle": "", "family": "Matsunaga", "given": "Teruyuki", "non-dropping-particle": "", "parse-names": false, "</vt:lpwstr>
  </property>
  <property fmtid="{D5CDD505-2E9C-101B-9397-08002B2CF9AE}" pid="305" name="Mendeley_Bookmark_DTeljnDsJD_13">
    <vt:lpwstr>suffix": ""}, {"dropping-particle": "", "family": "Armstrong", "given": "Ellie E.", "non-dropping-particle": "", "parse-names": false, "suffix": ""}, {"dropping-particle": "", "family": "Zych", "given": "Molly", "non-dropping-particle": "", "parse-names":</vt:lpwstr>
  </property>
  <property fmtid="{D5CDD505-2E9C-101B-9397-08002B2CF9AE}" pid="306" name="Mendeley_Bookmark_DTeljnDsJD_14">
    <vt:lpwstr> false, "suffix": ""}, {"dropping-particle": "", "family": "Ogawa", "given": "Yoshitaka", "non-dropping-particle": "", "parse-names": false, "suffix": ""}, {"dropping-particle": "", "family": "Stamenkovi\u0107-Radak", "given": "Marina", "non-dropping-part</vt:lpwstr>
  </property>
  <property fmtid="{D5CDD505-2E9C-101B-9397-08002B2CF9AE}" pid="307" name="Mendeley_Bookmark_DTeljnDsJD_15">
    <vt:lpwstr>icle": "", "parse-names": false, "suffix": ""}, {"dropping-particle": "", "family": "Jeli\u0107", "given": "Mihailo", "non-dropping-particle": "", "parse-names": false, "suffix": ""}, {"dropping-particle": "", "family": "Veselinovi\u0107", "given": "Marij</vt:lpwstr>
  </property>
  <property fmtid="{D5CDD505-2E9C-101B-9397-08002B2CF9AE}" pid="308" name="Mendeley_Bookmark_DTeljnDsJD_16">
    <vt:lpwstr>a Savi\u0107", "non-dropping-particle": "", "parse-names": false, "suffix": ""}, {"dropping-particle": "", "family": "Tanaskovi\u0107", "given": "Marija", "non-dropping-particle": "", "parse-names": false, "suffix": ""}, {"dropping-particle": "", "family"</vt:lpwstr>
  </property>
  <property fmtid="{D5CDD505-2E9C-101B-9397-08002B2CF9AE}" pid="309" name="Mendeley_Bookmark_DTeljnDsJD_17">
    <vt:lpwstr>: "Eri\u0107", "given": "Pavle", "non-dropping-particle": "", "parse-names": false, "suffix": ""}, {"dropping-particle": "", "family": "Gao", "given": "Jian Jun", "non-dropping-particle": "", "parse-names": false, "suffix": ""}, {"dropping-particle": "", </vt:lpwstr>
  </property>
  <property fmtid="{D5CDD505-2E9C-101B-9397-08002B2CF9AE}" pid="310" name="Mendeley_Bookmark_DTeljnDsJD_18">
    <vt:lpwstr>"family": "Katoh", "given": "Takehiro K.", "non-dropping-particle": "", "parse-names": false, "suffix": ""}, {"dropping-particle": "", "family": "Toda", "given": "Masanori J.", "non-dropping-particle": "", "parse-names": false, "suffix": ""}, {"dropping-p</vt:lpwstr>
  </property>
  <property fmtid="{D5CDD505-2E9C-101B-9397-08002B2CF9AE}" pid="311" name="Mendeley_Bookmark_DTeljnDsJD_19">
    <vt:lpwstr>article": "", "family": "Watabe", "given": "Hideaki", "non-dropping-particle": "", "parse-names": false, "suffix": ""}, {"dropping-particle": "", "family": "Watada", "given": "Masayoshi", "non-dropping-particle": "", "parse-names": false, "suffix": ""}, {</vt:lpwstr>
  </property>
  <property fmtid="{D5CDD505-2E9C-101B-9397-08002B2CF9AE}" pid="312" name="Mendeley_Bookmark_DTeljnDsJD_2">
    <vt:lpwstr>cilitated key discoveries in genetics, genomics, and evolution. While high-quality genome assemblies exist for several species in this group, they only encompass a small fraction of the genus. Recent advances in long-read sequencing allow high-quality gen</vt:lpwstr>
  </property>
  <property fmtid="{D5CDD505-2E9C-101B-9397-08002B2CF9AE}" pid="313" name="Mendeley_Bookmark_DTeljnDsJD_20">
    <vt:lpwstr>"dropping-particle": "", "family": "Davis", "given": "Jeremy S.", "non-dropping-particle": "", "parse-names": false, "suffix": ""}, {"dropping-particle": "", "family": "Moyle", "given": "Leonie C.", "non-dropping-particle": "", "parse-names": false, "suff</vt:lpwstr>
  </property>
  <property fmtid="{D5CDD505-2E9C-101B-9397-08002B2CF9AE}" pid="314" name="Mendeley_Bookmark_DTeljnDsJD_21">
    <vt:lpwstr>ix": ""}, {"dropping-particle": "", "family": "Manoli", "given": "Giulia", "non-dropping-particle": "", "parse-names": false, "suffix": ""}, {"dropping-particle": "", "family": "Bertolini", "given": "Enrico", "non-dropping-particle": "", "parse-names": fa</vt:lpwstr>
  </property>
  <property fmtid="{D5CDD505-2E9C-101B-9397-08002B2CF9AE}" pid="315" name="Mendeley_Bookmark_DTeljnDsJD_22">
    <vt:lpwstr>lse, "suffix": ""}, {"dropping-particle": "", "family": "Ko\u0161\u0165\u00e1l", "given": "Vladim\u00edr", "non-dropping-particle": "", "parse-names": false, "suffix": ""}, {"dropping-particle": "", "family": "Hawley", "given": "R. Scott", "non-dropping-p</vt:lpwstr>
  </property>
  <property fmtid="{D5CDD505-2E9C-101B-9397-08002B2CF9AE}" pid="316" name="Mendeley_Bookmark_DTeljnDsJD_23">
    <vt:lpwstr>article": "", "parse-names": false, "suffix": ""}, {"dropping-particle": "", "family": "Takahashi", "given": "Aya", "non-dropping-particle": "", "parse-names": false, "suffix": ""}, {"dropping-particle": "", "family": "Jones", "given": "Corbin D.", "non-d</vt:lpwstr>
  </property>
  <property fmtid="{D5CDD505-2E9C-101B-9397-08002B2CF9AE}" pid="317" name="Mendeley_Bookmark_DTeljnDsJD_24">
    <vt:lpwstr>ropping-particle": "", "parse-names": false, "suffix": ""}, {"dropping-particle": "", "family": "Price", "given": "Donald K.", "non-dropping-particle": "", "parse-names": false, "suffix": ""}, {"dropping-particle": "", "family": "Whiteman", "given": "Noah</vt:lpwstr>
  </property>
  <property fmtid="{D5CDD505-2E9C-101B-9397-08002B2CF9AE}" pid="318" name="Mendeley_Bookmark_DTeljnDsJD_25">
    <vt:lpwstr>", "non-dropping-particle": "", "parse-names": false, "suffix": ""}, {"dropping-particle": "", "family": "Kopp", "given": "Artyom", "non-dropping-particle": "", "parse-names": false, "suffix": ""}, {"dropping-particle": "", "family": "Matute", "given": "D</vt:lpwstr>
  </property>
  <property fmtid="{D5CDD505-2E9C-101B-9397-08002B2CF9AE}" pid="319" name="Mendeley_Bookmark_DTeljnDsJD_26">
    <vt:lpwstr>aniel R.", "non-dropping-particle": "", "parse-names": false, "suffix": ""}, {"dropping-particle": "", "family": "Petrov", "given": "Dmitri A.", "non-dropping-particle": "", "parse-names": false, "suffix": ""}], "container-title": "eLife", "id": "ITEM-1",</vt:lpwstr>
  </property>
  <property fmtid="{D5CDD505-2E9C-101B-9397-08002B2CF9AE}" pid="320" name="Mendeley_Bookmark_DTeljnDsJD_27">
    <vt:lpwstr> "issued": {"date-parts": [["2021"]]}, "page": "1-33", "title": "Highly contiguous assemblies of 101 drosophilid genomes", "type": "article-journal", "volume": "10"}, "uris": ["http://www.mendeley.com/documents/?uuid=fe10a27b-a41f-4724-a730-8ac46dd8dc2f"]</vt:lpwstr>
  </property>
  <property fmtid="{D5CDD505-2E9C-101B-9397-08002B2CF9AE}" pid="321" name="Mendeley_Bookmark_DTeljnDsJD_28">
    <vt:lpwstr>}], "mendeley": {"formattedCitation": "(Kim et al., 2021)", "plainTextFormattedCitation": "(Kim et al., 2021)", "previouslyFormattedCitation": "(Kim et al., 2021)"}, "properties": {"noteIndex": 0}, "schema": "https://github.com/citation-style-language/sch</vt:lpwstr>
  </property>
  <property fmtid="{D5CDD505-2E9C-101B-9397-08002B2CF9AE}" pid="322" name="Mendeley_Bookmark_DTeljnDsJD_29">
    <vt:lpwstr>ema/raw/master/csl-citation.json"}</vt:lpwstr>
  </property>
  <property fmtid="{D5CDD505-2E9C-101B-9397-08002B2CF9AE}" pid="323" name="Mendeley_Bookmark_DTeljnDsJD_3">
    <vt:lpwstr>ome assemblies for tens or even hundreds of species to be efficiently generated. Here, we utilize Oxford Nanopore sequencing to build an open community resource of genome assemblies for 101 lines of 93 drosophilid species encompassing 14 species groups an</vt:lpwstr>
  </property>
  <property fmtid="{D5CDD505-2E9C-101B-9397-08002B2CF9AE}" pid="324" name="Mendeley_Bookmark_DTeljnDsJD_4">
    <vt:lpwstr>d 35 sub-groups. The genomes are highly contiguous and complete, with an average contig N50 of 10.5 Mb and greater than 97% BUSCO completeness in 97/101 assemblies. We show that Nanopore-based assemblies are highly accurate in coding regions, particularly</vt:lpwstr>
  </property>
  <property fmtid="{D5CDD505-2E9C-101B-9397-08002B2CF9AE}" pid="325" name="Mendeley_Bookmark_DTeljnDsJD_5">
    <vt:lpwstr> with respect to coding insertions and deletions. These assemblies, along with a detailed laboratory protocol and assembly pipelines, are released as a public resource and will serve as a starting point for addressing broad questions of genetics, ecology,</vt:lpwstr>
  </property>
  <property fmtid="{D5CDD505-2E9C-101B-9397-08002B2CF9AE}" pid="326" name="Mendeley_Bookmark_DTeljnDsJD_6">
    <vt:lpwstr> and evolution at the scale of hundreds of species.", "author": [{"dropping-particle": "", "family": "Kim", "given": "Bernard Y.", "non-dropping-particle": "", "parse-names": false, "suffix": ""}, {"dropping-particle": "", "family": "Wang", "given": "Jere</vt:lpwstr>
  </property>
  <property fmtid="{D5CDD505-2E9C-101B-9397-08002B2CF9AE}" pid="327" name="Mendeley_Bookmark_DTeljnDsJD_7">
    <vt:lpwstr>my R.", "non-dropping-particle": "", "parse-names": false, "suffix": ""}, {"dropping-particle": "", "family": "Miller", "given": "Danny E.", "non-dropping-particle": "", "parse-names": false, "suffix": ""}, {"dropping-particle": "", "family": "Barmina", "</vt:lpwstr>
  </property>
  <property fmtid="{D5CDD505-2E9C-101B-9397-08002B2CF9AE}" pid="328" name="Mendeley_Bookmark_DTeljnDsJD_8">
    <vt:lpwstr>given": "Olga", "non-dropping-particle": "", "parse-names": false, "suffix": ""}, {"dropping-particle": "", "family": "Delaney", "given": "Emily", "non-dropping-particle": "", "parse-names": false, "suffix": ""}, {"dropping-particle": "", "family": "Thomp</vt:lpwstr>
  </property>
  <property fmtid="{D5CDD505-2E9C-101B-9397-08002B2CF9AE}" pid="329" name="Mendeley_Bookmark_DTeljnDsJD_9">
    <vt:lpwstr>son", "given": "Ammon", "non-dropping-particle": "", "parse-names": false, "suffix": ""}, {"dropping-particle": "", "family": "Comeault", "given": "Aaron A.", "non-dropping-particle": "", "parse-names": false, "suffix": ""}, {"dropping-particle": "", "fam</vt:lpwstr>
  </property>
  <property fmtid="{D5CDD505-2E9C-101B-9397-08002B2CF9AE}" pid="330" name="Mendeley_Bookmark_DeolbsM21B_1">
    <vt:lpwstr>ADDIN CSL_CITATION {"citationItems": [{"id": "ITEM-1", "itemData": {"DOI": "10.1109/TCBB.2013.68", "ISSN": "15455963", "PMID": "24091398", "abstract": "Genome annotations are often published as plain text files describing genomic features and their subcom</vt:lpwstr>
  </property>
  <property fmtid="{D5CDD505-2E9C-101B-9397-08002B2CF9AE}" pid="331" name="Mendeley_Bookmark_DeolbsM21B_10">
    <vt:lpwstr>ype": "article-journal", "volume": "10"}, "uris": ["http://www.mendeley.com/documents/?uuid=fc840ac9-2bda-4173-9cd9-4737a1f7cd08"]}], "mendeley": {"formattedCitation": "(Gremme et al., 2013)", "plainTextFormattedCitation": "(Gremme et al., 2013)", "previo</vt:lpwstr>
  </property>
  <property fmtid="{D5CDD505-2E9C-101B-9397-08002B2CF9AE}" pid="332" name="Mendeley_Bookmark_DeolbsM21B_11">
    <vt:lpwstr>uslyFormattedCitation": "(Gremme et al., 2013)"}, "properties": {"noteIndex": 0}, "schema": "https://github.com/citation-style-language/schema/raw/master/csl-citation.json"}</vt:lpwstr>
  </property>
  <property fmtid="{D5CDD505-2E9C-101B-9397-08002B2CF9AE}" pid="333" name="Mendeley_Bookmark_DeolbsM21B_2">
    <vt:lpwstr>ponents by an implicit annotation graph. In this paper, we present the GenomeTools, a convenient and efficient software library and associated software tools for developing bioinformatics software intended to create, process or convert annotation graphs. </vt:lpwstr>
  </property>
  <property fmtid="{D5CDD505-2E9C-101B-9397-08002B2CF9AE}" pid="334" name="Mendeley_Bookmark_DeolbsM21B_3">
    <vt:lpwstr>The GenomeTools strictly follow the annotation graph approach, offering a unified graph-based representation. This gives the developer intuitive and immediate access to genomic features and tools for their manipulation. To process large annotation sets wi</vt:lpwstr>
  </property>
  <property fmtid="{D5CDD505-2E9C-101B-9397-08002B2CF9AE}" pid="335" name="Mendeley_Bookmark_DeolbsM21B_4">
    <vt:lpwstr>th low memory overhead, we have designed and implemented an efficient pull-based approach for sequential processing of annotations. This allows to handle even the largest annotation sets, such as a complete catalogue of human variations. Our object-orient</vt:lpwstr>
  </property>
  <property fmtid="{D5CDD505-2E9C-101B-9397-08002B2CF9AE}" pid="336" name="Mendeley_Bookmark_DeolbsM21B_5">
    <vt:lpwstr>ed C-based software library enables a developer to conveniently implement their own functionality on annotation graphs and to integrate it into larger workflows, simultaneously accessing compressed sequence data if required. The careful C implementation o</vt:lpwstr>
  </property>
  <property fmtid="{D5CDD505-2E9C-101B-9397-08002B2CF9AE}" pid="337" name="Mendeley_Bookmark_DeolbsM21B_6">
    <vt:lpwstr>f the GenomeTools does not only ensure a light-weight memory footprint while allowing full sequential as well as random access to the annotation graph, but also facilitates the creation of bindings to a variety of script programming languages (like Python</vt:lpwstr>
  </property>
  <property fmtid="{D5CDD505-2E9C-101B-9397-08002B2CF9AE}" pid="338" name="Mendeley_Bookmark_DeolbsM21B_7">
    <vt:lpwstr> and Ruby) sharing the same interface. \u00a9 2004-2012 IEEE.", "author": [{"dropping-particle": "", "family": "Gremme", "given": "Gordon", "non-dropping-particle": "", "parse-names": false, "suffix": ""}, {"dropping-particle": "", "family": "Steinbiss", </vt:lpwstr>
  </property>
  <property fmtid="{D5CDD505-2E9C-101B-9397-08002B2CF9AE}" pid="339" name="Mendeley_Bookmark_DeolbsM21B_8">
    <vt:lpwstr>"given": "Sascha", "non-dropping-particle": "", "parse-names": false, "suffix": ""}, {"dropping-particle": "", "family": "Kurtz", "given": "Stefan", "non-dropping-particle": "", "parse-names": false, "suffix": ""}], "container-title": "IEEE/ACM Transactio</vt:lpwstr>
  </property>
  <property fmtid="{D5CDD505-2E9C-101B-9397-08002B2CF9AE}" pid="340" name="Mendeley_Bookmark_DeolbsM21B_9">
    <vt:lpwstr>ns on Computational Biology and Bioinformatics", "id": "ITEM-1", "issue": "3", "issued": {"date-parts": [["2013"]]}, "page": "645-656", "title": "Genome tools: A comprehensive software library for efficient processing of structured genome annotations", "t</vt:lpwstr>
  </property>
  <property fmtid="{D5CDD505-2E9C-101B-9397-08002B2CF9AE}" pid="341" name="Mendeley_Bookmark_DpbRHsHLMd_1">
    <vt:lpwstr>ADDIN CSL_CITATION {"citationItems": [{"id": "ITEM-1", "itemData": {"DOI": "10.7554/eLife.66405", "ISSN": "2050084X", "PMID": "34279216", "abstract": "Over 100 years of studies in Drosophila melanogaster and related species in the genus Drosophila have fa</vt:lpwstr>
  </property>
  <property fmtid="{D5CDD505-2E9C-101B-9397-08002B2CF9AE}" pid="342" name="Mendeley_Bookmark_DpbRHsHLMd_10">
    <vt:lpwstr>ily": "Peede", "given": "David", "non-dropping-particle": "", "parse-names": false, "suffix": ""}, {"dropping-particle": "", "family": "D\u2019agostino", "given": "Emmanuel R.R.", "non-dropping-particle": "", "parse-names": false, "suffix": ""}, {"droppin</vt:lpwstr>
  </property>
  <property fmtid="{D5CDD505-2E9C-101B-9397-08002B2CF9AE}" pid="343" name="Mendeley_Bookmark_DpbRHsHLMd_11">
    <vt:lpwstr>g-particle": "", "family": "Pelaez", "given": "Julianne", "non-dropping-particle": "", "parse-names": false, "suffix": ""}, {"dropping-particle": "", "family": "Aguilar", "given": "Jessica M.", "non-dropping-particle": "", "parse-names": false, "suffix": </vt:lpwstr>
  </property>
  <property fmtid="{D5CDD505-2E9C-101B-9397-08002B2CF9AE}" pid="344" name="Mendeley_Bookmark_DpbRHsHLMd_12">
    <vt:lpwstr>""}, {"dropping-particle": "", "family": "Haji", "given": "Diler", "non-dropping-particle": "", "parse-names": false, "suffix": ""}, {"dropping-particle": "", "family": "Matsunaga", "given": "Teruyuki", "non-dropping-particle": "", "parse-names": false, "</vt:lpwstr>
  </property>
  <property fmtid="{D5CDD505-2E9C-101B-9397-08002B2CF9AE}" pid="345" name="Mendeley_Bookmark_DpbRHsHLMd_13">
    <vt:lpwstr>suffix": ""}, {"dropping-particle": "", "family": "Armstrong", "given": "Ellie E.", "non-dropping-particle": "", "parse-names": false, "suffix": ""}, {"dropping-particle": "", "family": "Zych", "given": "Molly", "non-dropping-particle": "", "parse-names":</vt:lpwstr>
  </property>
  <property fmtid="{D5CDD505-2E9C-101B-9397-08002B2CF9AE}" pid="346" name="Mendeley_Bookmark_DpbRHsHLMd_14">
    <vt:lpwstr> false, "suffix": ""}, {"dropping-particle": "", "family": "Ogawa", "given": "Yoshitaka", "non-dropping-particle": "", "parse-names": false, "suffix": ""}, {"dropping-particle": "", "family": "Stamenkovi\u0107-Radak", "given": "Marina", "non-dropping-part</vt:lpwstr>
  </property>
  <property fmtid="{D5CDD505-2E9C-101B-9397-08002B2CF9AE}" pid="347" name="Mendeley_Bookmark_DpbRHsHLMd_15">
    <vt:lpwstr>icle": "", "parse-names": false, "suffix": ""}, {"dropping-particle": "", "family": "Jeli\u0107", "given": "Mihailo", "non-dropping-particle": "", "parse-names": false, "suffix": ""}, {"dropping-particle": "", "family": "Veselinovi\u0107", "given": "Marij</vt:lpwstr>
  </property>
  <property fmtid="{D5CDD505-2E9C-101B-9397-08002B2CF9AE}" pid="348" name="Mendeley_Bookmark_DpbRHsHLMd_16">
    <vt:lpwstr>a Savi\u0107", "non-dropping-particle": "", "parse-names": false, "suffix": ""}, {"dropping-particle": "", "family": "Tanaskovi\u0107", "given": "Marija", "non-dropping-particle": "", "parse-names": false, "suffix": ""}, {"dropping-particle": "", "family"</vt:lpwstr>
  </property>
  <property fmtid="{D5CDD505-2E9C-101B-9397-08002B2CF9AE}" pid="349" name="Mendeley_Bookmark_DpbRHsHLMd_17">
    <vt:lpwstr>: "Eri\u0107", "given": "Pavle", "non-dropping-particle": "", "parse-names": false, "suffix": ""}, {"dropping-particle": "", "family": "Gao", "given": "Jian Jun", "non-dropping-particle": "", "parse-names": false, "suffix": ""}, {"dropping-particle": "", </vt:lpwstr>
  </property>
  <property fmtid="{D5CDD505-2E9C-101B-9397-08002B2CF9AE}" pid="350" name="Mendeley_Bookmark_DpbRHsHLMd_18">
    <vt:lpwstr>"family": "Katoh", "given": "Takehiro K.", "non-dropping-particle": "", "parse-names": false, "suffix": ""}, {"dropping-particle": "", "family": "Toda", "given": "Masanori J.", "non-dropping-particle": "", "parse-names": false, "suffix": ""}, {"dropping-p</vt:lpwstr>
  </property>
  <property fmtid="{D5CDD505-2E9C-101B-9397-08002B2CF9AE}" pid="351" name="Mendeley_Bookmark_DpbRHsHLMd_19">
    <vt:lpwstr>article": "", "family": "Watabe", "given": "Hideaki", "non-dropping-particle": "", "parse-names": false, "suffix": ""}, {"dropping-particle": "", "family": "Watada", "given": "Masayoshi", "non-dropping-particle": "", "parse-names": false, "suffix": ""}, {</vt:lpwstr>
  </property>
  <property fmtid="{D5CDD505-2E9C-101B-9397-08002B2CF9AE}" pid="352" name="Mendeley_Bookmark_DpbRHsHLMd_2">
    <vt:lpwstr>cilitated key discoveries in genetics, genomics, and evolution. While high-quality genome assemblies exist for several species in this group, they only encompass a small fraction of the genus. Recent advances in long-read sequencing allow high-quality gen</vt:lpwstr>
  </property>
  <property fmtid="{D5CDD505-2E9C-101B-9397-08002B2CF9AE}" pid="353" name="Mendeley_Bookmark_DpbRHsHLMd_20">
    <vt:lpwstr>"dropping-particle": "", "family": "Davis", "given": "Jeremy S.", "non-dropping-particle": "", "parse-names": false, "suffix": ""}, {"dropping-particle": "", "family": "Moyle", "given": "Leonie C.", "non-dropping-particle": "", "parse-names": false, "suff</vt:lpwstr>
  </property>
  <property fmtid="{D5CDD505-2E9C-101B-9397-08002B2CF9AE}" pid="354" name="Mendeley_Bookmark_DpbRHsHLMd_21">
    <vt:lpwstr>ix": ""}, {"dropping-particle": "", "family": "Manoli", "given": "Giulia", "non-dropping-particle": "", "parse-names": false, "suffix": ""}, {"dropping-particle": "", "family": "Bertolini", "given": "Enrico", "non-dropping-particle": "", "parse-names": fa</vt:lpwstr>
  </property>
  <property fmtid="{D5CDD505-2E9C-101B-9397-08002B2CF9AE}" pid="355" name="Mendeley_Bookmark_DpbRHsHLMd_22">
    <vt:lpwstr>lse, "suffix": ""}, {"dropping-particle": "", "family": "Ko\u0161\u0165\u00e1l", "given": "Vladim\u00edr", "non-dropping-particle": "", "parse-names": false, "suffix": ""}, {"dropping-particle": "", "family": "Hawley", "given": "R. Scott", "non-dropping-p</vt:lpwstr>
  </property>
  <property fmtid="{D5CDD505-2E9C-101B-9397-08002B2CF9AE}" pid="356" name="Mendeley_Bookmark_DpbRHsHLMd_23">
    <vt:lpwstr>article": "", "parse-names": false, "suffix": ""}, {"dropping-particle": "", "family": "Takahashi", "given": "Aya", "non-dropping-particle": "", "parse-names": false, "suffix": ""}, {"dropping-particle": "", "family": "Jones", "given": "Corbin D.", "non-d</vt:lpwstr>
  </property>
  <property fmtid="{D5CDD505-2E9C-101B-9397-08002B2CF9AE}" pid="357" name="Mendeley_Bookmark_DpbRHsHLMd_24">
    <vt:lpwstr>ropping-particle": "", "parse-names": false, "suffix": ""}, {"dropping-particle": "", "family": "Price", "given": "Donald K.", "non-dropping-particle": "", "parse-names": false, "suffix": ""}, {"dropping-particle": "", "family": "Whiteman", "given": "Noah</vt:lpwstr>
  </property>
  <property fmtid="{D5CDD505-2E9C-101B-9397-08002B2CF9AE}" pid="358" name="Mendeley_Bookmark_DpbRHsHLMd_25">
    <vt:lpwstr>", "non-dropping-particle": "", "parse-names": false, "suffix": ""}, {"dropping-particle": "", "family": "Kopp", "given": "Artyom", "non-dropping-particle": "", "parse-names": false, "suffix": ""}, {"dropping-particle": "", "family": "Matute", "given": "D</vt:lpwstr>
  </property>
  <property fmtid="{D5CDD505-2E9C-101B-9397-08002B2CF9AE}" pid="359" name="Mendeley_Bookmark_DpbRHsHLMd_26">
    <vt:lpwstr>aniel R.", "non-dropping-particle": "", "parse-names": false, "suffix": ""}, {"dropping-particle": "", "family": "Petrov", "given": "Dmitri A.", "non-dropping-particle": "", "parse-names": false, "suffix": ""}], "container-title": "eLife", "id": "ITEM-1",</vt:lpwstr>
  </property>
  <property fmtid="{D5CDD505-2E9C-101B-9397-08002B2CF9AE}" pid="360" name="Mendeley_Bookmark_DpbRHsHLMd_27">
    <vt:lpwstr> "issued": {"date-parts": [["2021"]]}, "page": "1-33", "title": "Highly contiguous assemblies of 101 drosophilid genomes", "type": "article-journal", "volume": "10"}, "uris": ["http://www.mendeley.com/documents/?uuid=fe10a27b-a41f-4724-a730-8ac46dd8dc2f"]</vt:lpwstr>
  </property>
  <property fmtid="{D5CDD505-2E9C-101B-9397-08002B2CF9AE}" pid="361" name="Mendeley_Bookmark_DpbRHsHLMd_28">
    <vt:lpwstr>}], "mendeley": {"formattedCitation": "(Kim et al., 2021)", "plainTextFormattedCitation": "(Kim et al., 2021)", "previouslyFormattedCitation": "(Kim et al., 2021)"}, "properties": {"noteIndex": 0}, "schema": "https://github.com/citation-style-language/sch</vt:lpwstr>
  </property>
  <property fmtid="{D5CDD505-2E9C-101B-9397-08002B2CF9AE}" pid="362" name="Mendeley_Bookmark_DpbRHsHLMd_29">
    <vt:lpwstr>ema/raw/master/csl-citation.json"}</vt:lpwstr>
  </property>
  <property fmtid="{D5CDD505-2E9C-101B-9397-08002B2CF9AE}" pid="363" name="Mendeley_Bookmark_DpbRHsHLMd_3">
    <vt:lpwstr>ome assemblies for tens or even hundreds of species to be efficiently generated. Here, we utilize Oxford Nanopore sequencing to build an open community resource of genome assemblies for 101 lines of 93 drosophilid species encompassing 14 species groups an</vt:lpwstr>
  </property>
  <property fmtid="{D5CDD505-2E9C-101B-9397-08002B2CF9AE}" pid="364" name="Mendeley_Bookmark_DpbRHsHLMd_4">
    <vt:lpwstr>d 35 sub-groups. The genomes are highly contiguous and complete, with an average contig N50 of 10.5 Mb and greater than 97% BUSCO completeness in 97/101 assemblies. We show that Nanopore-based assemblies are highly accurate in coding regions, particularly</vt:lpwstr>
  </property>
  <property fmtid="{D5CDD505-2E9C-101B-9397-08002B2CF9AE}" pid="365" name="Mendeley_Bookmark_DpbRHsHLMd_5">
    <vt:lpwstr> with respect to coding insertions and deletions. These assemblies, along with a detailed laboratory protocol and assembly pipelines, are released as a public resource and will serve as a starting point for addressing broad questions of genetics, ecology,</vt:lpwstr>
  </property>
  <property fmtid="{D5CDD505-2E9C-101B-9397-08002B2CF9AE}" pid="366" name="Mendeley_Bookmark_DpbRHsHLMd_6">
    <vt:lpwstr> and evolution at the scale of hundreds of species.", "author": [{"dropping-particle": "", "family": "Kim", "given": "Bernard Y.", "non-dropping-particle": "", "parse-names": false, "suffix": ""}, {"dropping-particle": "", "family": "Wang", "given": "Jere</vt:lpwstr>
  </property>
  <property fmtid="{D5CDD505-2E9C-101B-9397-08002B2CF9AE}" pid="367" name="Mendeley_Bookmark_DpbRHsHLMd_7">
    <vt:lpwstr>my R.", "non-dropping-particle": "", "parse-names": false, "suffix": ""}, {"dropping-particle": "", "family": "Miller", "given": "Danny E.", "non-dropping-particle": "", "parse-names": false, "suffix": ""}, {"dropping-particle": "", "family": "Barmina", "</vt:lpwstr>
  </property>
  <property fmtid="{D5CDD505-2E9C-101B-9397-08002B2CF9AE}" pid="368" name="Mendeley_Bookmark_DpbRHsHLMd_8">
    <vt:lpwstr>given": "Olga", "non-dropping-particle": "", "parse-names": false, "suffix": ""}, {"dropping-particle": "", "family": "Delaney", "given": "Emily", "non-dropping-particle": "", "parse-names": false, "suffix": ""}, {"dropping-particle": "", "family": "Thomp</vt:lpwstr>
  </property>
  <property fmtid="{D5CDD505-2E9C-101B-9397-08002B2CF9AE}" pid="369" name="Mendeley_Bookmark_DpbRHsHLMd_9">
    <vt:lpwstr>son", "given": "Ammon", "non-dropping-particle": "", "parse-names": false, "suffix": ""}, {"dropping-particle": "", "family": "Comeault", "given": "Aaron A.", "non-dropping-particle": "", "parse-names": false, "suffix": ""}, {"dropping-particle": "", "fam</vt:lpwstr>
  </property>
  <property fmtid="{D5CDD505-2E9C-101B-9397-08002B2CF9AE}" pid="370" name="Mendeley_Bookmark_EA6StgljS6_1">
    <vt:lpwstr>ADDIN CSL_CITATION {"citationItems": [{"id": "ITEM-1", "itemData": {"abstract": "Recent surver studies made in and around shilling, Meghalaya have yielded two new species of Drosophila namely, D. prolongata and D. tricombata in addition to certain other h</vt:lpwstr>
  </property>
  <property fmtid="{D5CDD505-2E9C-101B-9397-08002B2CF9AE}" pid="371" name="Mendeley_Bookmark_EA6StgljS6_10">
    <vt:lpwstr>4857-a01c-bdefd1f787f5"]}], "mendeley": {"formattedCitation": "(Singh &amp; Gupta, 1977; Toda, 1991)", "plainTextFormattedCitation": "(Singh &amp; Gupta, 1977; Toda, 1991)", "previouslyFormattedCitation": "(Singh &amp; Gupta, 1977; Toda, 1991)"}, "properties": {"note</vt:lpwstr>
  </property>
  <property fmtid="{D5CDD505-2E9C-101B-9397-08002B2CF9AE}" pid="372" name="Mendeley_Bookmark_EA6StgljS6_11">
    <vt:lpwstr>Index": 0}, "schema": "https://github.com/citation-style-language/schema/raw/master/csl-citation.json"}</vt:lpwstr>
  </property>
  <property fmtid="{D5CDD505-2E9C-101B-9397-08002B2CF9AE}" pid="373" name="Mendeley_Bookmark_EA6StgljS6_2">
    <vt:lpwstr>nown species, of which two species, namely, D. rhopaloa Bock abd Wheeler And D. prostipennis Lin are recorded for the first time from ndia. Taxonomic description of these species, ther relationships and a list of species so far recorded from this region a</vt:lpwstr>
  </property>
  <property fmtid="{D5CDD505-2E9C-101B-9397-08002B2CF9AE}" pid="374" name="Mendeley_Bookmark_EA6StgljS6_3">
    <vt:lpwstr>re given.", "author": [{"dropping-particle": "", "family": "Singh", "given": "BK", "non-dropping-particle": "", "parse-names": false, "suffix": ""}, {"dropping-particle": "", "family": "Gupta", "given": "JP", "non-dropping-particle": "", "parse-names": fa</vt:lpwstr>
  </property>
  <property fmtid="{D5CDD505-2E9C-101B-9397-08002B2CF9AE}" pid="375" name="Mendeley_Bookmark_EA6StgljS6_4">
    <vt:lpwstr>lse, "suffix": ""}], "container-title": "Proceedings of the Zoological Society (Calcutta)", "id": "ITEM-1", "issued": {"date-parts": [["1977"]]}, "page": "31-38", "title": "Two new and two unrecorded species of the genus &lt;i&gt;Drosophila&lt;/i&gt; Fallen (Diptera:</vt:lpwstr>
  </property>
  <property fmtid="{D5CDD505-2E9C-101B-9397-08002B2CF9AE}" pid="376" name="Mendeley_Bookmark_EA6StgljS6_5">
    <vt:lpwstr> Drosophilidae) from Shillong, Meghalaya, India.", "type": "article-journal", "volume": "30"}, "uris": ["http://www.mendeley.com/documents/?uuid=53f74bb8-279a-4dfb-9fee-fdee9258deb0"]}, {"id": "ITEM-2", "itemData": {"DOI": "10.1080/00305316.1991.10432216"</vt:lpwstr>
  </property>
  <property fmtid="{D5CDD505-2E9C-101B-9397-08002B2CF9AE}" pid="377" name="Mendeley_Bookmark_EA6StgljS6_6">
    <vt:lpwstr>, "ISSN": "21578745", "abstract": "Based on the specimens collected from Myanmar (Burma), 5 new species of the Drosophila melanogaster species-group, viz., D. flavicauda, D. pyo, D. nyinyii, D. fuyamai, and D. myamaungi, are described, along with collecti</vt:lpwstr>
  </property>
  <property fmtid="{D5CDD505-2E9C-101B-9397-08002B2CF9AE}" pid="378" name="Mendeley_Bookmark_EA6StgljS6_7">
    <vt:lpwstr>on records of 20 known species of the same species-group, of which 11 species are new to Myanmar. Two new species-subgroups, the D. rhopaloa and the D. longissima subgroups, are established. \u00a9 1991 Taylor &amp; Francis Group, LLC.", "author": [{"dropping</vt:lpwstr>
  </property>
  <property fmtid="{D5CDD505-2E9C-101B-9397-08002B2CF9AE}" pid="379" name="Mendeley_Bookmark_EA6StgljS6_8">
    <vt:lpwstr>-particle": "", "family": "Toda", "given": "M. J.", "non-dropping-particle": "", "parse-names": false, "suffix": ""}], "container-title": "Oriental Insects", "id": "ITEM-2", "issue": "1", "issued": {"date-parts": [["1991"]]}, "page": "69-94", "title": "Dr</vt:lpwstr>
  </property>
  <property fmtid="{D5CDD505-2E9C-101B-9397-08002B2CF9AE}" pid="380" name="Mendeley_Bookmark_EA6StgljS6_9">
    <vt:lpwstr>osophilidae (Diptera) in myanmar (Burma) VII. The &lt;i&gt;Drosophila melanogaster&lt;/i&gt; species-group, excepting the &lt;i&gt;D. montium&lt;/i&gt; species-subgroup", "type": "article-journal", "volume": "25"}, "uris": ["http://www.mendeley.com/documents/?uuid=fe33182b-b3e1-</vt:lpwstr>
  </property>
  <property fmtid="{D5CDD505-2E9C-101B-9397-08002B2CF9AE}" pid="381" name="Mendeley_Bookmark_EIz3DyvIq9_1">
    <vt:lpwstr>ADDIN CSL_CITATION {"citationItems": [{"id": "ITEM-1", "itemData": {"abstract": "GTF (Gene Transfer Format) and GFF (General Feature Format) are popular file formats used by bioinformatics programs to represent and exchange information about various genom</vt:lpwstr>
  </property>
  <property fmtid="{D5CDD505-2E9C-101B-9397-08002B2CF9AE}" pid="382" name="Mendeley_Bookmark_EIz3DyvIq9_2">
    <vt:lpwstr>ic features, such as gene and transcript locations and structure. GffRead and GffCompare are open source programs that provide extensive and efficient solutions to manipulate files in a GTF or GFF format. While GffRead can convert, sort, filter, transform</vt:lpwstr>
  </property>
  <property fmtid="{D5CDD505-2E9C-101B-9397-08002B2CF9AE}" pid="383" name="Mendeley_Bookmark_EIz3DyvIq9_3">
    <vt:lpwstr>, or cluster genomic features, GffCompare can be used to compare and merge different gene annotations.", "author": [{"dropping-particle": "", "family": "Pertea", "given": "G", "non-dropping-particle": "", "parse-names": false, "suffix": ""}, {"dropping-pa</vt:lpwstr>
  </property>
  <property fmtid="{D5CDD505-2E9C-101B-9397-08002B2CF9AE}" pid="384" name="Mendeley_Bookmark_EIz3DyvIq9_4">
    <vt:lpwstr>rticle": "", "family": "Pertea", "given": "M", "non-dropping-particle": "", "parse-names": false, "suffix": ""}], "container-title": "F1000Research", "id": "ITEM-1", "issue": "304", "issued": {"date-parts": [["2020"]]}, "page": "1-20", "title": "GFF Utili</vt:lpwstr>
  </property>
  <property fmtid="{D5CDD505-2E9C-101B-9397-08002B2CF9AE}" pid="385" name="Mendeley_Bookmark_EIz3DyvIq9_5">
    <vt:lpwstr>ties: GffRead and GffCompare [version 2; peer review: 3 approved]", "type": "article-journal", "volume": "9"}, "uris": ["http://www.mendeley.com/documents/?uuid=37f0b731-27f3-4e3a-8e8f-965dffb969cc"]}], "mendeley": {"formattedCitation": "(Pertea &amp; Pertea,</vt:lpwstr>
  </property>
  <property fmtid="{D5CDD505-2E9C-101B-9397-08002B2CF9AE}" pid="386" name="Mendeley_Bookmark_EIz3DyvIq9_6">
    <vt:lpwstr> 2020)", "plainTextFormattedCitation": "(Pertea &amp; Pertea, 2020)", "previouslyFormattedCitation": "(Pertea &amp; Pertea, 2020)"}, "properties": {"noteIndex": 0}, "schema": "https://github.com/citation-style-language/schema/raw/master/csl-citation.json"}</vt:lpwstr>
  </property>
  <property fmtid="{D5CDD505-2E9C-101B-9397-08002B2CF9AE}" pid="387" name="Mendeley_Bookmark_EZAMi7aMG0_1">
    <vt:lpwstr>ADDIN Mendeley Bibliography CSL_BIBLIOGRAPHY </vt:lpwstr>
  </property>
  <property fmtid="{D5CDD505-2E9C-101B-9397-08002B2CF9AE}" pid="388" name="Mendeley_Bookmark_EvAJ7H9kDx_1">
    <vt:lpwstr>ADDIN CSL_CITATION {"citationItems": [{"id": "ITEM-1", "itemData": {"DOI": "10.1093/bioinformatics/btaa1016", "ISSN": "14602059", "abstract": "Motivation: Improvements in DNA sequencing technology and computational methods have led to a substantial increa</vt:lpwstr>
  </property>
  <property fmtid="{D5CDD505-2E9C-101B-9397-08002B2CF9AE}" pid="389" name="Mendeley_Bookmark_EvAJ7H9kDx_2">
    <vt:lpwstr>se in the creation of high-quality genome assemblies of many species. To understand the biology of these genomes, annotation of gene features and other functional elements is essential; however, for most species, only the reference genome is well-annotate</vt:lpwstr>
  </property>
  <property fmtid="{D5CDD505-2E9C-101B-9397-08002B2CF9AE}" pid="390" name="Mendeley_Bookmark_EvAJ7H9kDx_3">
    <vt:lpwstr>d. Results: One strategy to annotate new or improved genome assemblies is to map or 'lift over' the genes from a previously annotated reference genome. Here, we describe Liftoff, a new genome annotation lift-over tool capable of mapping genes between two </vt:lpwstr>
  </property>
  <property fmtid="{D5CDD505-2E9C-101B-9397-08002B2CF9AE}" pid="391" name="Mendeley_Bookmark_EvAJ7H9kDx_4">
    <vt:lpwstr>assemblies of the same or closely related species. Liftoff aligns genes from a reference genome to a target genome and finds the mapping that maximizes sequence identity while preserving the structure of each exon, transcript and gene. We show that Liftof</vt:lpwstr>
  </property>
  <property fmtid="{D5CDD505-2E9C-101B-9397-08002B2CF9AE}" pid="392" name="Mendeley_Bookmark_EvAJ7H9kDx_5">
    <vt:lpwstr>f can accurately map 99.9% of genes between two versions of the human reference genome with an average sequence identity &gt;99.9%. We also show that Liftoff can map genes across species by successfully lifting over 98.3% of human protein-coding genes to a c</vt:lpwstr>
  </property>
  <property fmtid="{D5CDD505-2E9C-101B-9397-08002B2CF9AE}" pid="393" name="Mendeley_Bookmark_EvAJ7H9kDx_6">
    <vt:lpwstr>himpanzee genome assembly with 98.2% sequence identity.", "author": [{"dropping-particle": "", "family": "Shumate", "given": "Alaina", "non-dropping-particle": "", "parse-names": false, "suffix": ""}, {"dropping-particle": "", "family": "Salzberg", "given</vt:lpwstr>
  </property>
  <property fmtid="{D5CDD505-2E9C-101B-9397-08002B2CF9AE}" pid="394" name="Mendeley_Bookmark_EvAJ7H9kDx_7">
    <vt:lpwstr>": "Steven L.", "non-dropping-particle": "", "parse-names": false, "suffix": ""}], "container-title": "Bioinformatics", "id": "ITEM-1", "issue": "12", "issued": {"date-parts": [["2021"]]}, "page": "1639-1643", "title": "Liftoff: Accurate mapping of gene a</vt:lpwstr>
  </property>
  <property fmtid="{D5CDD505-2E9C-101B-9397-08002B2CF9AE}" pid="395" name="Mendeley_Bookmark_EvAJ7H9kDx_8">
    <vt:lpwstr>nnotations", "type": "article-journal", "volume": "37"}, "uris": ["http://www.mendeley.com/documents/?uuid=d3237afa-5581-4508-9d4d-1fe24be984d1"]}], "mendeley": {"formattedCitation": "(Shumate &amp; Salzberg, 2021)", "plainTextFormattedCitation": "(Shumate &amp; </vt:lpwstr>
  </property>
  <property fmtid="{D5CDD505-2E9C-101B-9397-08002B2CF9AE}" pid="396" name="Mendeley_Bookmark_EvAJ7H9kDx_9">
    <vt:lpwstr>Salzberg, 2021)", "previouslyFormattedCitation": "(Shumate &amp; Salzberg, 2021)"}, "properties": {"noteIndex": 0}, "schema": "https://github.com/citation-style-language/schema/raw/master/csl-citation.json"}</vt:lpwstr>
  </property>
  <property fmtid="{D5CDD505-2E9C-101B-9397-08002B2CF9AE}" pid="397" name="Mendeley_Bookmark_EzLyIobpw6_1">
    <vt:lpwstr>ADDIN CSL_CITATION {"citationItems": [{"id": "ITEM-1", "itemData": {"DOI": "10.1093/genetics/iyac035", "ISSN": "19432631", "PMID": "35266522", "abstract": "FlyBase provides a centralized resource for the genetic and genomic data of Drosophila melanogaster</vt:lpwstr>
  </property>
  <property fmtid="{D5CDD505-2E9C-101B-9397-08002B2CF9AE}" pid="398" name="Mendeley_Bookmark_EzLyIobpw6_10">
    <vt:lpwstr>es": false, "suffix": ""}, {"dropping-particle": "", "family": "Matthews", "given": "Beverley B.", "non-dropping-particle": "", "parse-names": false, "suffix": ""}, {"dropping-particle": "", "family": "Millburn", "given": "Gillian", "non-dropping-particle</vt:lpwstr>
  </property>
  <property fmtid="{D5CDD505-2E9C-101B-9397-08002B2CF9AE}" pid="399" name="Mendeley_Bookmark_EzLyIobpw6_11">
    <vt:lpwstr>": "", "parse-names": false, "suffix": ""}, {"dropping-particle": "", "family": "Strelets", "given": "Victor B.", "non-dropping-particle": "", "parse-names": false, "suffix": ""}], "container-title": "Genetics", "id": "ITEM-1", "issue": "4", "issued": {"d</vt:lpwstr>
  </property>
  <property fmtid="{D5CDD505-2E9C-101B-9397-08002B2CF9AE}" pid="400" name="Mendeley_Bookmark_EzLyIobpw6_12">
    <vt:lpwstr>ate-parts": [["2022"]]}, "title": "FlyBase: a guided tour of highlighted features", "type": "article-journal", "volume": "220"}, "uris": ["http://www.mendeley.com/documents/?uuid=265a640e-3572-4f25-98bc-c05c9199624a"]}], "mendeley": {"formattedCitation": </vt:lpwstr>
  </property>
  <property fmtid="{D5CDD505-2E9C-101B-9397-08002B2CF9AE}" pid="401" name="Mendeley_Bookmark_EzLyIobpw6_13">
    <vt:lpwstr>"(Gramates et al., 2022)", "plainTextFormattedCitation": "(Gramates et al., 2022)", "previouslyFormattedCitation": "(Gramates et al., 2022)"}, "properties": {"noteIndex": 0}, "schema": "https://github.com/citation-style-language/schema/raw/master/csl-cita</vt:lpwstr>
  </property>
  <property fmtid="{D5CDD505-2E9C-101B-9397-08002B2CF9AE}" pid="402" name="Mendeley_Bookmark_EzLyIobpw6_14">
    <vt:lpwstr>tion.json"}</vt:lpwstr>
  </property>
  <property fmtid="{D5CDD505-2E9C-101B-9397-08002B2CF9AE}" pid="403" name="Mendeley_Bookmark_EzLyIobpw6_2">
    <vt:lpwstr>. As FlyBase enters our fourth decade of service to the research community, we reflect on our unique aspects and look forward to our continued collaboration with the larger research and model organism communities. In this study, we emphasize the dedicated</vt:lpwstr>
  </property>
  <property fmtid="{D5CDD505-2E9C-101B-9397-08002B2CF9AE}" pid="404" name="Mendeley_Bookmark_EzLyIobpw6_3">
    <vt:lpwstr> reports and tools we have constructed to meet the specialized needs of fly researchers but also to facilitate use by other research communities. We also highlight ways that we support the fly community, including an external resources page, help resource</vt:lpwstr>
  </property>
  <property fmtid="{D5CDD505-2E9C-101B-9397-08002B2CF9AE}" pid="405" name="Mendeley_Bookmark_EzLyIobpw6_4">
    <vt:lpwstr>s, and multiple avenues by which researchers can interact with FlyBase.", "author": [{"dropping-particle": "", "family": "Gramates", "given": "L. Sian", "non-dropping-particle": "", "parse-names": false, "suffix": ""}, {"dropping-particle": "", "family": </vt:lpwstr>
  </property>
  <property fmtid="{D5CDD505-2E9C-101B-9397-08002B2CF9AE}" pid="406" name="Mendeley_Bookmark_EzLyIobpw6_5">
    <vt:lpwstr>"Agapite", "given": "Julie", "non-dropping-particle": "", "parse-names": false, "suffix": ""}, {"dropping-particle": "", "family": "Attrill", "given": "Helen", "non-dropping-particle": "", "parse-names": false, "suffix": ""}, {"dropping-particle": "", "fa</vt:lpwstr>
  </property>
  <property fmtid="{D5CDD505-2E9C-101B-9397-08002B2CF9AE}" pid="407" name="Mendeley_Bookmark_EzLyIobpw6_6">
    <vt:lpwstr>mily": "Calvi", "given": "Brian R.", "non-dropping-particle": "", "parse-names": false, "suffix": ""}, {"dropping-particle": "", "family": "Crosby", "given": "Madeline A.", "non-dropping-particle": "", "parse-names": false, "suffix": ""}, {"dropping-parti</vt:lpwstr>
  </property>
  <property fmtid="{D5CDD505-2E9C-101B-9397-08002B2CF9AE}" pid="408" name="Mendeley_Bookmark_EzLyIobpw6_7">
    <vt:lpwstr>cle": "", "family": "Santos", "given": "Gilberto", "non-dropping-particle": "dos", "parse-names": false, "suffix": ""}, {"dropping-particle": "", "family": "Goodman", "given": "Joshua L.", "non-dropping-particle": "", "parse-names": false, "suffix": ""}, </vt:lpwstr>
  </property>
  <property fmtid="{D5CDD505-2E9C-101B-9397-08002B2CF9AE}" pid="409" name="Mendeley_Bookmark_EzLyIobpw6_8">
    <vt:lpwstr>{"dropping-particle": "", "family": "Goutte-Gattat", "given": "Damien", "non-dropping-particle": "", "parse-names": false, "suffix": ""}, {"dropping-particle": "", "family": "Jenkins", "given": "Victoria K.", "non-dropping-particle": "", "parse-names": fa</vt:lpwstr>
  </property>
  <property fmtid="{D5CDD505-2E9C-101B-9397-08002B2CF9AE}" pid="410" name="Mendeley_Bookmark_EzLyIobpw6_9">
    <vt:lpwstr>lse, "suffix": ""}, {"dropping-particle": "", "family": "Kaufman", "given": "Thomas", "non-dropping-particle": "", "parse-names": false, "suffix": ""}, {"dropping-particle": "", "family": "Larkin", "given": "Aoife", "non-dropping-particle": "", "parse-nam</vt:lpwstr>
  </property>
  <property fmtid="{D5CDD505-2E9C-101B-9397-08002B2CF9AE}" pid="411" name="Mendeley_Bookmark_FaqkBhOKsw_1">
    <vt:lpwstr>ADDIN CSL_CITATION {"citationItems": [{"id": "ITEM-1", "itemData": {"author": [{"dropping-particle": "", "family": "Chin", "given": "Chen-Shan", "non-dropping-particle": "", "parse-names": false, "suffix": ""}, {"dropping-particle": "", "family": "Peluso"</vt:lpwstr>
  </property>
  <property fmtid="{D5CDD505-2E9C-101B-9397-08002B2CF9AE}" pid="412" name="Mendeley_Bookmark_FaqkBhOKsw_10">
    <vt:lpwstr>icle": "", "parse-names": false, "suffix": ""}], "container-title": "Nature Methods", "id": "ITEM-1", "issued": {"date-parts": [["2016", "10", "17"]]}, "page": "1050", "publisher": "Nature Publishing Group, a division of Macmillan Publishers Limited. All </vt:lpwstr>
  </property>
  <property fmtid="{D5CDD505-2E9C-101B-9397-08002B2CF9AE}" pid="413" name="Mendeley_Bookmark_FaqkBhOKsw_11">
    <vt:lpwstr>Rights Reserved.", "title": "Phased diploid genome assembly with single-molecule real-time sequencing", "type": "article-journal", "volume": "13"}, "uris": ["http://www.mendeley.com/documents/?uuid=84092d64-bf1f-485e-a6d5-fea18aadf4f3"]}], "mendeley": {"f</vt:lpwstr>
  </property>
  <property fmtid="{D5CDD505-2E9C-101B-9397-08002B2CF9AE}" pid="414" name="Mendeley_Bookmark_FaqkBhOKsw_12">
    <vt:lpwstr>ormattedCitation": "(Chin et al., 2016)", "plainTextFormattedCitation": "(Chin et al., 2016)", "previouslyFormattedCitation": "(Chin et al., 2016)"}, "properties": {"noteIndex": 0}, "schema": "https://github.com/citation-style-language/schema/raw/master/c</vt:lpwstr>
  </property>
  <property fmtid="{D5CDD505-2E9C-101B-9397-08002B2CF9AE}" pid="415" name="Mendeley_Bookmark_FaqkBhOKsw_13">
    <vt:lpwstr>sl-citation.json"}</vt:lpwstr>
  </property>
  <property fmtid="{D5CDD505-2E9C-101B-9397-08002B2CF9AE}" pid="416" name="Mendeley_Bookmark_FaqkBhOKsw_2">
    <vt:lpwstr>, "given": "Paul", "non-dropping-particle": "", "parse-names": false, "suffix": ""}, {"dropping-particle": "", "family": "Sedlazeck", "given": "Fritz J", "non-dropping-particle": "", "parse-names": false, "suffix": ""}, {"dropping-particle": "", "family":</vt:lpwstr>
  </property>
  <property fmtid="{D5CDD505-2E9C-101B-9397-08002B2CF9AE}" pid="417" name="Mendeley_Bookmark_FaqkBhOKsw_3">
    <vt:lpwstr> "Nattestad", "given": "Maria", "non-dropping-particle": "", "parse-names": false, "suffix": ""}, {"dropping-particle": "", "family": "Concepcion", "given": "Gregory T", "non-dropping-particle": "", "parse-names": false, "suffix": ""}, {"dropping-particle</vt:lpwstr>
  </property>
  <property fmtid="{D5CDD505-2E9C-101B-9397-08002B2CF9AE}" pid="418" name="Mendeley_Bookmark_FaqkBhOKsw_4">
    <vt:lpwstr>": "", "family": "Clum", "given": "Alicia", "non-dropping-particle": "", "parse-names": false, "suffix": ""}, {"dropping-particle": "", "family": "Dunn", "given": "Christopher", "non-dropping-particle": "", "parse-names": false, "suffix": ""}, {"dropping-</vt:lpwstr>
  </property>
  <property fmtid="{D5CDD505-2E9C-101B-9397-08002B2CF9AE}" pid="419" name="Mendeley_Bookmark_FaqkBhOKsw_5">
    <vt:lpwstr>particle": "", "family": "O'Malley", "given": "Ronan", "non-dropping-particle": "", "parse-names": false, "suffix": ""}, {"dropping-particle": "", "family": "Figueroa-Balderas", "given": "Rosa", "non-dropping-particle": "", "parse-names": false, "suffix":</vt:lpwstr>
  </property>
  <property fmtid="{D5CDD505-2E9C-101B-9397-08002B2CF9AE}" pid="420" name="Mendeley_Bookmark_FaqkBhOKsw_6">
    <vt:lpwstr> ""}, {"dropping-particle": "", "family": "Morales-Cruz", "given": "Abraham", "non-dropping-particle": "", "parse-names": false, "suffix": ""}, {"dropping-particle": "", "family": "Cramer", "given": "Grant R", "non-dropping-particle": "", "parse-names": f</vt:lpwstr>
  </property>
  <property fmtid="{D5CDD505-2E9C-101B-9397-08002B2CF9AE}" pid="421" name="Mendeley_Bookmark_FaqkBhOKsw_7">
    <vt:lpwstr>alse, "suffix": ""}, {"dropping-particle": "", "family": "Delledonne", "given": "Massimo", "non-dropping-particle": "", "parse-names": false, "suffix": ""}, {"dropping-particle": "", "family": "Luo", "given": "Chongyuan", "non-dropping-particle": "", "par</vt:lpwstr>
  </property>
  <property fmtid="{D5CDD505-2E9C-101B-9397-08002B2CF9AE}" pid="422" name="Mendeley_Bookmark_FaqkBhOKsw_8">
    <vt:lpwstr>se-names": false, "suffix": ""}, {"dropping-particle": "", "family": "Ecker", "given": "Joseph R", "non-dropping-particle": "", "parse-names": false, "suffix": ""}, {"dropping-particle": "", "family": "Cantu", "given": "Dario", "non-dropping-particle": ""</vt:lpwstr>
  </property>
  <property fmtid="{D5CDD505-2E9C-101B-9397-08002B2CF9AE}" pid="423" name="Mendeley_Bookmark_FaqkBhOKsw_9">
    <vt:lpwstr>, "parse-names": false, "suffix": ""}, {"dropping-particle": "", "family": "Rank", "given": "David R", "non-dropping-particle": "", "parse-names": false, "suffix": ""}, {"dropping-particle": "", "family": "Schatz", "given": "Michael C", "non-dropping-part</vt:lpwstr>
  </property>
  <property fmtid="{D5CDD505-2E9C-101B-9397-08002B2CF9AE}" pid="424" name="Mendeley_Bookmark_G8RKkBbAbk_1">
    <vt:lpwstr>ADDIN CSL_CITATION {"citationItems": [{"id": "ITEM-1", "itemData": {"DOI": "10.1073/pnas.1921046117", "ISSN": "10916490", "PMID": "32300014", "abstract": "The accelerating pace of genome sequencing throughout the tree of life is driving the need for impro</vt:lpwstr>
  </property>
  <property fmtid="{D5CDD505-2E9C-101B-9397-08002B2CF9AE}" pid="425" name="Mendeley_Bookmark_G8RKkBbAbk_10">
    <vt:lpwstr>pping-particle": "", "family": "Goubert", "given": "Cl\u00e9ment", "non-dropping-particle": "", "parse-names": false, "suffix": ""}, {"dropping-particle": "", "family": "Rosen", "given": "Jeb", "non-dropping-particle": "", "parse-names": false, "suffix": </vt:lpwstr>
  </property>
  <property fmtid="{D5CDD505-2E9C-101B-9397-08002B2CF9AE}" pid="426" name="Mendeley_Bookmark_G8RKkBbAbk_11">
    <vt:lpwstr>""}, {"dropping-particle": "", "family": "Clark", "given": "Andrew G.", "non-dropping-particle": "", "parse-names": false, "suffix": ""}, {"dropping-particle": "", "family": "Feschotte", "given": "C\u00e9dric", "non-dropping-particle": "", "parse-names": </vt:lpwstr>
  </property>
  <property fmtid="{D5CDD505-2E9C-101B-9397-08002B2CF9AE}" pid="427" name="Mendeley_Bookmark_G8RKkBbAbk_12">
    <vt:lpwstr>false, "suffix": ""}, {"dropping-particle": "", "family": "Smit", "given": "Arian F.", "non-dropping-particle": "", "parse-names": false, "suffix": ""}], "container-title": "Proceedings of the National Academy of Sciences of the United States of America",</vt:lpwstr>
  </property>
  <property fmtid="{D5CDD505-2E9C-101B-9397-08002B2CF9AE}" pid="428" name="Mendeley_Bookmark_G8RKkBbAbk_13">
    <vt:lpwstr> "id": "ITEM-1", "issue": "17", "issued": {"date-parts": [["2020"]]}, "page": "9451-9457", "title": "RepeatModeler2 for automated genomic discovery of transposable element families", "type": "article-journal", "volume": "117"}, "uris": ["http://www.mendel</vt:lpwstr>
  </property>
  <property fmtid="{D5CDD505-2E9C-101B-9397-08002B2CF9AE}" pid="429" name="Mendeley_Bookmark_G8RKkBbAbk_14">
    <vt:lpwstr>ey.com/documents/?uuid=792bae3b-b40d-4aeb-b366-62a5e0d76fcd"]}], "mendeley": {"formattedCitation": "(Flynn et al., 2020)", "plainTextFormattedCitation": "(Flynn et al., 2020)", "previouslyFormattedCitation": "(Flynn et al., 2020)"}, "properties": {"noteIn</vt:lpwstr>
  </property>
  <property fmtid="{D5CDD505-2E9C-101B-9397-08002B2CF9AE}" pid="430" name="Mendeley_Bookmark_G8RKkBbAbk_15">
    <vt:lpwstr>dex": 0}, "schema": "https://github.com/citation-style-language/schema/raw/master/csl-citation.json"}</vt:lpwstr>
  </property>
  <property fmtid="{D5CDD505-2E9C-101B-9397-08002B2CF9AE}" pid="431" name="Mendeley_Bookmark_G8RKkBbAbk_2">
    <vt:lpwstr>ved unsupervised annotation of genome components such as transposable elements (TEs). Because the types and sequences of TEs are highly variable across species, automated TE discovery and annotation are challenging and time-consuming tasks. A critical fir</vt:lpwstr>
  </property>
  <property fmtid="{D5CDD505-2E9C-101B-9397-08002B2CF9AE}" pid="432" name="Mendeley_Bookmark_G8RKkBbAbk_3">
    <vt:lpwstr>st step is the de novo identification and accurate compilation of sequence models representing all of the unique TE families dispersed in the genome. Here we introduce RepeatModeler2, a pipeline that greatly facilitates this process. This program brings s</vt:lpwstr>
  </property>
  <property fmtid="{D5CDD505-2E9C-101B-9397-08002B2CF9AE}" pid="433" name="Mendeley_Bookmark_G8RKkBbAbk_4">
    <vt:lpwstr>ubstantial improvements over the original version of RepeatModeler, one of the most widely used tools for TE discovery. In particular, this version incorporates a module for structural discovery of complete long terminal repeat (LTR) retroelements, which </vt:lpwstr>
  </property>
  <property fmtid="{D5CDD505-2E9C-101B-9397-08002B2CF9AE}" pid="434" name="Mendeley_Bookmark_G8RKkBbAbk_5">
    <vt:lpwstr>are widespread in eukaryotic genomes but recalcitrant to automated identification because of their size and sequence complexity. We benchmarked RepeatModeler2 on three model species with diverse TE landscapes and high-quality, manually curated TE librarie</vt:lpwstr>
  </property>
  <property fmtid="{D5CDD505-2E9C-101B-9397-08002B2CF9AE}" pid="435" name="Mendeley_Bookmark_G8RKkBbAbk_6">
    <vt:lpwstr>s: Drosophila melanogaster (fruit fly), Danio rerio (zebrafish), and Oryza sativa (rice). In these three species, RepeatModeler2 identified approximately 3 times more consensus sequences matching with &gt;95% sequence identity and sequence coverage to the ma</vt:lpwstr>
  </property>
  <property fmtid="{D5CDD505-2E9C-101B-9397-08002B2CF9AE}" pid="436" name="Mendeley_Bookmark_G8RKkBbAbk_7">
    <vt:lpwstr>nually curated sequences than the original RepeatModeler. As expected, the greatest improvement is for LTR retroelements. Thus, RepeatModeler2 represents a valuable addition to the genome annotation toolkit that will enhance the identification and study o</vt:lpwstr>
  </property>
  <property fmtid="{D5CDD505-2E9C-101B-9397-08002B2CF9AE}" pid="437" name="Mendeley_Bookmark_G8RKkBbAbk_8">
    <vt:lpwstr>f TEs in eukaryotic genome sequences. RepeatModeler2 is available as source code or a containerized package under an open license (https://github.com/Dfam-consortium/ RepeatModeler, http://www.repeatmasker.org/RepeatModeler/).", "author": [{"dropping-part</vt:lpwstr>
  </property>
  <property fmtid="{D5CDD505-2E9C-101B-9397-08002B2CF9AE}" pid="438" name="Mendeley_Bookmark_G8RKkBbAbk_9">
    <vt:lpwstr>icle": "", "family": "Flynn", "given": "Jullien M.", "non-dropping-particle": "", "parse-names": false, "suffix": ""}, {"dropping-particle": "", "family": "Hubley", "given": "Robert", "non-dropping-particle": "", "parse-names": false, "suffix": ""}, {"dro</vt:lpwstr>
  </property>
  <property fmtid="{D5CDD505-2E9C-101B-9397-08002B2CF9AE}" pid="439" name="Mendeley_Bookmark_GP5BHXuAsE_1">
    <vt:lpwstr>ADDIN CSL_CITATION {"citationItems": [{"id": "ITEM-1", "itemData": {"DOI": "10.1093/bioinformatics/btaa1016", "ISSN": "14602059", "abstract": "Motivation: Improvements in DNA sequencing technology and computational methods have led to a substantial increa</vt:lpwstr>
  </property>
  <property fmtid="{D5CDD505-2E9C-101B-9397-08002B2CF9AE}" pid="440" name="Mendeley_Bookmark_GP5BHXuAsE_2">
    <vt:lpwstr>se in the creation of high-quality genome assemblies of many species. To understand the biology of these genomes, annotation of gene features and other functional elements is essential; however, for most species, only the reference genome is well-annotate</vt:lpwstr>
  </property>
  <property fmtid="{D5CDD505-2E9C-101B-9397-08002B2CF9AE}" pid="441" name="Mendeley_Bookmark_GP5BHXuAsE_3">
    <vt:lpwstr>d. Results: One strategy to annotate new or improved genome assemblies is to map or 'lift over' the genes from a previously annotated reference genome. Here, we describe Liftoff, a new genome annotation lift-over tool capable of mapping genes between two </vt:lpwstr>
  </property>
  <property fmtid="{D5CDD505-2E9C-101B-9397-08002B2CF9AE}" pid="442" name="Mendeley_Bookmark_GP5BHXuAsE_4">
    <vt:lpwstr>assemblies of the same or closely related species. Liftoff aligns genes from a reference genome to a target genome and finds the mapping that maximizes sequence identity while preserving the structure of each exon, transcript and gene. We show that Liftof</vt:lpwstr>
  </property>
  <property fmtid="{D5CDD505-2E9C-101B-9397-08002B2CF9AE}" pid="443" name="Mendeley_Bookmark_GP5BHXuAsE_5">
    <vt:lpwstr>f can accurately map 99.9% of genes between two versions of the human reference genome with an average sequence identity &gt;99.9%. We also show that Liftoff can map genes across species by successfully lifting over 98.3% of human protein-coding genes to a c</vt:lpwstr>
  </property>
  <property fmtid="{D5CDD505-2E9C-101B-9397-08002B2CF9AE}" pid="444" name="Mendeley_Bookmark_GP5BHXuAsE_6">
    <vt:lpwstr>himpanzee genome assembly with 98.2% sequence identity.", "author": [{"dropping-particle": "", "family": "Shumate", "given": "Alaina", "non-dropping-particle": "", "parse-names": false, "suffix": ""}, {"dropping-particle": "", "family": "Salzberg", "given</vt:lpwstr>
  </property>
  <property fmtid="{D5CDD505-2E9C-101B-9397-08002B2CF9AE}" pid="445" name="Mendeley_Bookmark_GP5BHXuAsE_7">
    <vt:lpwstr>": "Steven L.", "non-dropping-particle": "", "parse-names": false, "suffix": ""}], "container-title": "Bioinformatics", "id": "ITEM-1", "issue": "12", "issued": {"date-parts": [["2021"]]}, "page": "1639-1643", "title": "Liftoff: Accurate mapping of gene a</vt:lpwstr>
  </property>
  <property fmtid="{D5CDD505-2E9C-101B-9397-08002B2CF9AE}" pid="446" name="Mendeley_Bookmark_GP5BHXuAsE_8">
    <vt:lpwstr>nnotations", "type": "article-journal", "volume": "37"}, "uris": ["http://www.mendeley.com/documents/?uuid=d3237afa-5581-4508-9d4d-1fe24be984d1"]}], "mendeley": {"formattedCitation": "(Shumate &amp; Salzberg, 2021)", "plainTextFormattedCitation": "(Shumate &amp; </vt:lpwstr>
  </property>
  <property fmtid="{D5CDD505-2E9C-101B-9397-08002B2CF9AE}" pid="447" name="Mendeley_Bookmark_GP5BHXuAsE_9">
    <vt:lpwstr>Salzberg, 2021)", "previouslyFormattedCitation": "(Shumate &amp; Salzberg, 2021)"}, "properties": {"noteIndex": 0}, "schema": "https://github.com/citation-style-language/schema/raw/master/csl-citation.json"}</vt:lpwstr>
  </property>
  <property fmtid="{D5CDD505-2E9C-101B-9397-08002B2CF9AE}" pid="448" name="Mendeley_Bookmark_Gm9OXSnRZh_1">
    <vt:lpwstr>ADDIN CSL_CITATION {"citationItems": [{"id": "ITEM-1", "itemData": {"DOI": "10.1111/evo.13847", "ISSN": "15585646", "abstract": "Evolution of relative organ size is the most prolific source of morphological diversity, yet the underlying molecular mechanis</vt:lpwstr>
  </property>
  <property fmtid="{D5CDD505-2E9C-101B-9397-08002B2CF9AE}" pid="449" name="Mendeley_Bookmark_Gm9OXSnRZh_10">
    <vt:lpwstr>phenotypic evolution. However, relatively little is known about the influence of enhancer architecture and intergenic interactions on regulatory evolution. We address this question by examining chemosensory system evolution in Drosophila. Drosophila prolo</vt:lpwstr>
  </property>
  <property fmtid="{D5CDD505-2E9C-101B-9397-08002B2CF9AE}" pid="450" name="Mendeley_Bookmark_Gm9OXSnRZh_11">
    <vt:lpwstr>ngata males show a massively increased number of chemosensory bristles compared to females and males of sibling species. This increase is driven by sex-specific transformation of ancestrally mechanosensory organs. Consistent with this phenotype, the Pox n</vt:lpwstr>
  </property>
  <property fmtid="{D5CDD505-2E9C-101B-9397-08002B2CF9AE}" pid="451" name="Mendeley_Bookmark_Gm9OXSnRZh_12">
    <vt:lpwstr>euro transcription factor (Poxn), which specifies chemosensory bristle identity, shows expanded expression in D. prolongata males. Poxn expression is controlled by nonadditive interactions among widely dispersed enhancers. Although some D. prolongata Poxn</vt:lpwstr>
  </property>
  <property fmtid="{D5CDD505-2E9C-101B-9397-08002B2CF9AE}" pid="452" name="Mendeley_Bookmark_Gm9OXSnRZh_13">
    <vt:lpwstr> enhancers show increased activity, the additive component of this increase is slight, suggesting that most changes in Poxn expression are due to epistatic interactions between Poxn enhancers and trans-regulatory factors. Indeed, the expansion of D. prolo</vt:lpwstr>
  </property>
  <property fmtid="{D5CDD505-2E9C-101B-9397-08002B2CF9AE}" pid="453" name="Mendeley_Bookmark_Gm9OXSnRZh_14">
    <vt:lpwstr>ngata Poxn enhancer activity is only observed in cells that express doublesex (dsx), the gene that controls sexual differentiation in Drosophila and also shows increased expression in D. prolongata males due to cis-regulatory changes. Although expanded ds</vt:lpwstr>
  </property>
  <property fmtid="{D5CDD505-2E9C-101B-9397-08002B2CF9AE}" pid="454" name="Mendeley_Bookmark_Gm9OXSnRZh_15">
    <vt:lpwstr>x expression may contribute to increased activity of D. prolongata Poxn enhancers, this interaction is not sufficient to explain the full expansion of Poxn expression, suggesting that cis\u2013trans interactions between Poxn, dsx, and additional unknown g</vt:lpwstr>
  </property>
  <property fmtid="{D5CDD505-2E9C-101B-9397-08002B2CF9AE}" pid="455" name="Mendeley_Bookmark_Gm9OXSnRZh_16">
    <vt:lpwstr>enes are necessary to produce the derived D. prolongata phenotype. Overall, our results demonstrate the importance of epistatic gene interactions for evolution, particularly when pivotal genes have complex regulatory architecture.", "author": [{"dropping-</vt:lpwstr>
  </property>
  <property fmtid="{D5CDD505-2E9C-101B-9397-08002B2CF9AE}" pid="456" name="Mendeley_Bookmark_Gm9OXSnRZh_17">
    <vt:lpwstr>particle": "", "family": "Luecke", "given": "David", "non-dropping-particle": "", "parse-names": false, "suffix": ""}, {"dropping-particle": "", "family": "Rice", "given": "Gavin", "non-dropping-particle": "", "parse-names": false, "suffix": ""}, {"droppi</vt:lpwstr>
  </property>
  <property fmtid="{D5CDD505-2E9C-101B-9397-08002B2CF9AE}" pid="457" name="Mendeley_Bookmark_Gm9OXSnRZh_18">
    <vt:lpwstr>ng-particle": "", "family": "Kopp", "given": "Artyom", "non-dropping-particle": "", "parse-names": false, "suffix": ""}], "container-title": "Evolution and Development", "id": "ITEM-2", "issue": "1-2", "issued": {"date-parts": [["2022"]]}, "page": "37-60"</vt:lpwstr>
  </property>
  <property fmtid="{D5CDD505-2E9C-101B-9397-08002B2CF9AE}" pid="458" name="Mendeley_Bookmark_Gm9OXSnRZh_19">
    <vt:lpwstr>, "title": "Sex-specific evolution of a &lt;i&gt;Drosophila&lt;/i&gt; sensory system via interacting &lt;i&gt;cis&lt;/i&gt;- and &lt;i&gt;trans&lt;/i&gt;-regulatory changes", "type": "article-journal", "volume": "24"}, "uris": ["http://www.mendeley.com/documents/?uuid=4df680ba-4bcb-439d-88b</vt:lpwstr>
  </property>
  <property fmtid="{D5CDD505-2E9C-101B-9397-08002B2CF9AE}" pid="459" name="Mendeley_Bookmark_Gm9OXSnRZh_2">
    <vt:lpwstr>ms that modify growth control are largely unknown. Models where organ proportions have undergone recent evolutionary changes hold the greatest promise for understanding this process. Uniquely among Drosophila species, Drosophila prolongata displays a dram</vt:lpwstr>
  </property>
  <property fmtid="{D5CDD505-2E9C-101B-9397-08002B2CF9AE}" pid="460" name="Mendeley_Bookmark_Gm9OXSnRZh_20">
    <vt:lpwstr>b-6316ab7b0e8e"]}, {"id": "ITEM-3", "itemData": {"DOI": "10.1002/ece3.5819", "ISSN": "20457758", "abstract": "Binary communication systems that involve sex-specific signaling and sex-specific signal perception play a key role in sexual selection and in th</vt:lpwstr>
  </property>
  <property fmtid="{D5CDD505-2E9C-101B-9397-08002B2CF9AE}" pid="461" name="Mendeley_Bookmark_Gm9OXSnRZh_21">
    <vt:lpwstr>e evolution of sexually dimorphic traits. The driving forces and genetic changes underlying such traits can be investigated in systems where sex-specific signaling and perception have emerged recently and show evidence of potential coevolution. A promisin</vt:lpwstr>
  </property>
  <property fmtid="{D5CDD505-2E9C-101B-9397-08002B2CF9AE}" pid="462" name="Mendeley_Bookmark_Gm9OXSnRZh_22">
    <vt:lpwstr>g model is found in Drosophila prolongata, which exhibits a species-specific increase in the number of male chemosensory bristles. We show that this transition coincides with recent evolutionary changes in cuticular hydrocarbon (CHC) profiles. Long-chain </vt:lpwstr>
  </property>
  <property fmtid="{D5CDD505-2E9C-101B-9397-08002B2CF9AE}" pid="463" name="Mendeley_Bookmark_Gm9OXSnRZh_23">
    <vt:lpwstr>CHCs that are sexually monomorphic in the closest relatives of D. prolongata (D. rhopaloa, D. carrolli, D. kurseongensis, and D. fuyamai) are strongly male-biased in this species. We also identify an intraspecific female-limited polymorphism, where some f</vt:lpwstr>
  </property>
  <property fmtid="{D5CDD505-2E9C-101B-9397-08002B2CF9AE}" pid="464" name="Mendeley_Bookmark_Gm9OXSnRZh_24">
    <vt:lpwstr>emales have male-like CHC profiles. Both the origin of sexually dimorphic CHC profiles and the female-limited polymorphism in D. prolongata involve changes in the relative amounts of three mono-alkene homologs, 9-tricosene, 9-pentacosene, and 9-heptacosen</vt:lpwstr>
  </property>
  <property fmtid="{D5CDD505-2E9C-101B-9397-08002B2CF9AE}" pid="465" name="Mendeley_Bookmark_Gm9OXSnRZh_25">
    <vt:lpwstr>e, all of which share a common biosynthetic origin and point to a potentially simple genetic change underlying these traits. Our results suggest that pheromone synthesis may have coevolved with chemosensory perception and open the way for reconstructing t</vt:lpwstr>
  </property>
  <property fmtid="{D5CDD505-2E9C-101B-9397-08002B2CF9AE}" pid="466" name="Mendeley_Bookmark_Gm9OXSnRZh_26">
    <vt:lpwstr>he origin of sexual dimorphism in this communication system.", "author": [{"dropping-particle": "", "family": "Luo", "given": "Yige", "non-dropping-particle": "", "parse-names": false, "suffix": ""}, {"dropping-particle": "", "family": "Zhang", "given": "</vt:lpwstr>
  </property>
  <property fmtid="{D5CDD505-2E9C-101B-9397-08002B2CF9AE}" pid="467" name="Mendeley_Bookmark_Gm9OXSnRZh_27">
    <vt:lpwstr>Yunwei", "non-dropping-particle": "", "parse-names": false, "suffix": ""}, {"dropping-particle": "", "family": "Farine", "given": "Jean Pierre", "non-dropping-particle": "", "parse-names": false, "suffix": ""}, {"dropping-particle": "", "family": "Ferveur</vt:lpwstr>
  </property>
  <property fmtid="{D5CDD505-2E9C-101B-9397-08002B2CF9AE}" pid="468" name="Mendeley_Bookmark_Gm9OXSnRZh_28">
    <vt:lpwstr>", "given": "Jean Fran\u00e7ois", "non-dropping-particle": "", "parse-names": false, "suffix": ""}, {"dropping-particle": "", "family": "Ram\u00edrez", "given": "Santiago", "non-dropping-particle": "", "parse-names": false, "suffix": ""}, {"dropping-parti</vt:lpwstr>
  </property>
  <property fmtid="{D5CDD505-2E9C-101B-9397-08002B2CF9AE}" pid="469" name="Mendeley_Bookmark_Gm9OXSnRZh_29">
    <vt:lpwstr>cle": "", "family": "Kopp", "given": "Artyom", "non-dropping-particle": "", "parse-names": false, "suffix": ""}], "container-title": "Ecology and Evolution", "id": "ITEM-3", "issue": "23", "issued": {"date-parts": [["2019"]]}, "page": "13608-13618", "titl</vt:lpwstr>
  </property>
  <property fmtid="{D5CDD505-2E9C-101B-9397-08002B2CF9AE}" pid="470" name="Mendeley_Bookmark_Gm9OXSnRZh_3">
    <vt:lpwstr>atic, male-specific increase in the size of its forelegs relative to other legs. By comparing leg development between males and females of D. prolongata and its closest relative Drosophila carrolli, we show that the exaggerated male forelegs are produced </vt:lpwstr>
  </property>
  <property fmtid="{D5CDD505-2E9C-101B-9397-08002B2CF9AE}" pid="471" name="Mendeley_Bookmark_Gm9OXSnRZh_30">
    <vt:lpwstr>e": "Evolution of sexually dimorphic pheromone profiles coincides with increased number of male-specific chemosensory organs in &lt;i&gt;Drosophila prolongata&lt;/i&gt;", "type": "article-journal", "volume": "9"}, "uris": ["http://www.mendeley.com/documents/?uuid=167</vt:lpwstr>
  </property>
  <property fmtid="{D5CDD505-2E9C-101B-9397-08002B2CF9AE}" pid="472" name="Mendeley_Bookmark_Gm9OXSnRZh_31">
    <vt:lpwstr>3586a-a0af-450b-9e18-6f6be8009115"]}], "mendeley": {"formattedCitation": "(D. Luecke et al., 2022; D. M. Luecke &amp; Kopp, 2019; Luo et al., 2019)", "plainTextFormattedCitation": "(D. Luecke et al., 2022; D. M. Luecke &amp; Kopp, 2019; Luo et al., 2019)", "previ</vt:lpwstr>
  </property>
  <property fmtid="{D5CDD505-2E9C-101B-9397-08002B2CF9AE}" pid="473" name="Mendeley_Bookmark_Gm9OXSnRZh_32">
    <vt:lpwstr>ouslyFormattedCitation": "(D. Luecke et al., 2022; D. M. Luecke &amp; Kopp, 2019; Luo et al., 2019)"}, "properties": {"noteIndex": 0}, "schema": "https://github.com/citation-style-language/schema/raw/master/csl-citation.json"}</vt:lpwstr>
  </property>
  <property fmtid="{D5CDD505-2E9C-101B-9397-08002B2CF9AE}" pid="474" name="Mendeley_Bookmark_Gm9OXSnRZh_4">
    <vt:lpwstr>by a sex- and segment-specific increase in mitosis during the final larval instar. Intersegmental compensatory control, where smaller leg primordia grow at a faster rate, is observed in both species and sexes. However, the equilibrium growth rates that de</vt:lpwstr>
  </property>
  <property fmtid="{D5CDD505-2E9C-101B-9397-08002B2CF9AE}" pid="475" name="Mendeley_Bookmark_Gm9OXSnRZh_5">
    <vt:lpwstr>termine the final relative proportion between the first and second legs have shifted in male D. prolongata compared both to conspecific females and to D. carrolli. We suggest that the observed developmental changes that produce new adult proportions refle</vt:lpwstr>
  </property>
  <property fmtid="{D5CDD505-2E9C-101B-9397-08002B2CF9AE}" pid="476" name="Mendeley_Bookmark_Gm9OXSnRZh_6">
    <vt:lpwstr>ct an interplay between conserved growth coordination mechanisms and evolving organ-specific growth targets.", "author": [{"dropping-particle": "", "family": "Luecke", "given": "David Michael", "non-dropping-particle": "", "parse-names": false, "suffix": </vt:lpwstr>
  </property>
  <property fmtid="{D5CDD505-2E9C-101B-9397-08002B2CF9AE}" pid="477" name="Mendeley_Bookmark_Gm9OXSnRZh_7">
    <vt:lpwstr>""}, {"dropping-particle": "", "family": "Kopp", "given": "Artyom", "non-dropping-particle": "", "parse-names": false, "suffix": ""}], "container-title": "Evolution", "id": "ITEM-1", "issue": "11", "issued": {"date-parts": [["2019"]]}, "page": "2281-2294"</vt:lpwstr>
  </property>
  <property fmtid="{D5CDD505-2E9C-101B-9397-08002B2CF9AE}" pid="478" name="Mendeley_Bookmark_Gm9OXSnRZh_8">
    <vt:lpwstr>, "title": "Sex-specific evolution of relative leg size in &lt;i&gt;Drosophila prolongata&lt;/i&gt; results from changes in the intersegmental coordination of tissue growth", "type": "article-journal", "volume": "73"}, "uris": ["http://www.mendeley.com/documents/?uui</vt:lpwstr>
  </property>
  <property fmtid="{D5CDD505-2E9C-101B-9397-08002B2CF9AE}" pid="479" name="Mendeley_Bookmark_Gm9OXSnRZh_9">
    <vt:lpwstr>d=db8224ce-e0d3-453a-9593-3c6c4037f9dd"]}, {"id": "ITEM-2", "itemData": {"DOI": "10.1111/ede.12398", "ISSN": "1525142X", "PMID": "35239254", "abstract": "The evolution of gene expression via cis-regulatory changes is well established as a major driver of </vt:lpwstr>
  </property>
  <property fmtid="{D5CDD505-2E9C-101B-9397-08002B2CF9AE}" pid="480" name="Mendeley_Bookmark_H1iwsFKks7_1">
    <vt:lpwstr>ADDIN CSL_CITATION {"citationItems": [{"id": "ITEM-1", "itemData": {"DOI": "10.7554/eLife.66405", "ISSN": "2050084X", "PMID": "34279216", "abstract": "Over 100 years of studies in Drosophila melanogaster and related species in the genus Drosophila have fa</vt:lpwstr>
  </property>
  <property fmtid="{D5CDD505-2E9C-101B-9397-08002B2CF9AE}" pid="481" name="Mendeley_Bookmark_H1iwsFKks7_10">
    <vt:lpwstr>ily": "Peede", "given": "David", "non-dropping-particle": "", "parse-names": false, "suffix": ""}, {"dropping-particle": "", "family": "D\u2019agostino", "given": "Emmanuel R.R.", "non-dropping-particle": "", "parse-names": false, "suffix": ""}, {"droppin</vt:lpwstr>
  </property>
  <property fmtid="{D5CDD505-2E9C-101B-9397-08002B2CF9AE}" pid="482" name="Mendeley_Bookmark_H1iwsFKks7_11">
    <vt:lpwstr>g-particle": "", "family": "Pelaez", "given": "Julianne", "non-dropping-particle": "", "parse-names": false, "suffix": ""}, {"dropping-particle": "", "family": "Aguilar", "given": "Jessica M.", "non-dropping-particle": "", "parse-names": false, "suffix": </vt:lpwstr>
  </property>
  <property fmtid="{D5CDD505-2E9C-101B-9397-08002B2CF9AE}" pid="483" name="Mendeley_Bookmark_H1iwsFKks7_12">
    <vt:lpwstr>""}, {"dropping-particle": "", "family": "Haji", "given": "Diler", "non-dropping-particle": "", "parse-names": false, "suffix": ""}, {"dropping-particle": "", "family": "Matsunaga", "given": "Teruyuki", "non-dropping-particle": "", "parse-names": false, "</vt:lpwstr>
  </property>
  <property fmtid="{D5CDD505-2E9C-101B-9397-08002B2CF9AE}" pid="484" name="Mendeley_Bookmark_H1iwsFKks7_13">
    <vt:lpwstr>suffix": ""}, {"dropping-particle": "", "family": "Armstrong", "given": "Ellie E.", "non-dropping-particle": "", "parse-names": false, "suffix": ""}, {"dropping-particle": "", "family": "Zych", "given": "Molly", "non-dropping-particle": "", "parse-names":</vt:lpwstr>
  </property>
  <property fmtid="{D5CDD505-2E9C-101B-9397-08002B2CF9AE}" pid="485" name="Mendeley_Bookmark_H1iwsFKks7_14">
    <vt:lpwstr> false, "suffix": ""}, {"dropping-particle": "", "family": "Ogawa", "given": "Yoshitaka", "non-dropping-particle": "", "parse-names": false, "suffix": ""}, {"dropping-particle": "", "family": "Stamenkovi\u0107-Radak", "given": "Marina", "non-dropping-part</vt:lpwstr>
  </property>
  <property fmtid="{D5CDD505-2E9C-101B-9397-08002B2CF9AE}" pid="486" name="Mendeley_Bookmark_H1iwsFKks7_15">
    <vt:lpwstr>icle": "", "parse-names": false, "suffix": ""}, {"dropping-particle": "", "family": "Jeli\u0107", "given": "Mihailo", "non-dropping-particle": "", "parse-names": false, "suffix": ""}, {"dropping-particle": "", "family": "Veselinovi\u0107", "given": "Marij</vt:lpwstr>
  </property>
  <property fmtid="{D5CDD505-2E9C-101B-9397-08002B2CF9AE}" pid="487" name="Mendeley_Bookmark_H1iwsFKks7_16">
    <vt:lpwstr>a Savi\u0107", "non-dropping-particle": "", "parse-names": false, "suffix": ""}, {"dropping-particle": "", "family": "Tanaskovi\u0107", "given": "Marija", "non-dropping-particle": "", "parse-names": false, "suffix": ""}, {"dropping-particle": "", "family"</vt:lpwstr>
  </property>
  <property fmtid="{D5CDD505-2E9C-101B-9397-08002B2CF9AE}" pid="488" name="Mendeley_Bookmark_H1iwsFKks7_17">
    <vt:lpwstr>: "Eri\u0107", "given": "Pavle", "non-dropping-particle": "", "parse-names": false, "suffix": ""}, {"dropping-particle": "", "family": "Gao", "given": "Jian Jun", "non-dropping-particle": "", "parse-names": false, "suffix": ""}, {"dropping-particle": "", </vt:lpwstr>
  </property>
  <property fmtid="{D5CDD505-2E9C-101B-9397-08002B2CF9AE}" pid="489" name="Mendeley_Bookmark_H1iwsFKks7_18">
    <vt:lpwstr>"family": "Katoh", "given": "Takehiro K.", "non-dropping-particle": "", "parse-names": false, "suffix": ""}, {"dropping-particle": "", "family": "Toda", "given": "Masanori J.", "non-dropping-particle": "", "parse-names": false, "suffix": ""}, {"dropping-p</vt:lpwstr>
  </property>
  <property fmtid="{D5CDD505-2E9C-101B-9397-08002B2CF9AE}" pid="490" name="Mendeley_Bookmark_H1iwsFKks7_19">
    <vt:lpwstr>article": "", "family": "Watabe", "given": "Hideaki", "non-dropping-particle": "", "parse-names": false, "suffix": ""}, {"dropping-particle": "", "family": "Watada", "given": "Masayoshi", "non-dropping-particle": "", "parse-names": false, "suffix": ""}, {</vt:lpwstr>
  </property>
  <property fmtid="{D5CDD505-2E9C-101B-9397-08002B2CF9AE}" pid="491" name="Mendeley_Bookmark_H1iwsFKks7_2">
    <vt:lpwstr>cilitated key discoveries in genetics, genomics, and evolution. While high-quality genome assemblies exist for several species in this group, they only encompass a small fraction of the genus. Recent advances in long-read sequencing allow high-quality gen</vt:lpwstr>
  </property>
  <property fmtid="{D5CDD505-2E9C-101B-9397-08002B2CF9AE}" pid="492" name="Mendeley_Bookmark_H1iwsFKks7_20">
    <vt:lpwstr>"dropping-particle": "", "family": "Davis", "given": "Jeremy S.", "non-dropping-particle": "", "parse-names": false, "suffix": ""}, {"dropping-particle": "", "family": "Moyle", "given": "Leonie C.", "non-dropping-particle": "", "parse-names": false, "suff</vt:lpwstr>
  </property>
  <property fmtid="{D5CDD505-2E9C-101B-9397-08002B2CF9AE}" pid="493" name="Mendeley_Bookmark_H1iwsFKks7_21">
    <vt:lpwstr>ix": ""}, {"dropping-particle": "", "family": "Manoli", "given": "Giulia", "non-dropping-particle": "", "parse-names": false, "suffix": ""}, {"dropping-particle": "", "family": "Bertolini", "given": "Enrico", "non-dropping-particle": "", "parse-names": fa</vt:lpwstr>
  </property>
  <property fmtid="{D5CDD505-2E9C-101B-9397-08002B2CF9AE}" pid="494" name="Mendeley_Bookmark_H1iwsFKks7_22">
    <vt:lpwstr>lse, "suffix": ""}, {"dropping-particle": "", "family": "Ko\u0161\u0165\u00e1l", "given": "Vladim\u00edr", "non-dropping-particle": "", "parse-names": false, "suffix": ""}, {"dropping-particle": "", "family": "Hawley", "given": "R. Scott", "non-dropping-p</vt:lpwstr>
  </property>
  <property fmtid="{D5CDD505-2E9C-101B-9397-08002B2CF9AE}" pid="495" name="Mendeley_Bookmark_H1iwsFKks7_23">
    <vt:lpwstr>article": "", "parse-names": false, "suffix": ""}, {"dropping-particle": "", "family": "Takahashi", "given": "Aya", "non-dropping-particle": "", "parse-names": false, "suffix": ""}, {"dropping-particle": "", "family": "Jones", "given": "Corbin D.", "non-d</vt:lpwstr>
  </property>
  <property fmtid="{D5CDD505-2E9C-101B-9397-08002B2CF9AE}" pid="496" name="Mendeley_Bookmark_H1iwsFKks7_24">
    <vt:lpwstr>ropping-particle": "", "parse-names": false, "suffix": ""}, {"dropping-particle": "", "family": "Price", "given": "Donald K.", "non-dropping-particle": "", "parse-names": false, "suffix": ""}, {"dropping-particle": "", "family": "Whiteman", "given": "Noah</vt:lpwstr>
  </property>
  <property fmtid="{D5CDD505-2E9C-101B-9397-08002B2CF9AE}" pid="497" name="Mendeley_Bookmark_H1iwsFKks7_25">
    <vt:lpwstr>", "non-dropping-particle": "", "parse-names": false, "suffix": ""}, {"dropping-particle": "", "family": "Kopp", "given": "Artyom", "non-dropping-particle": "", "parse-names": false, "suffix": ""}, {"dropping-particle": "", "family": "Matute", "given": "D</vt:lpwstr>
  </property>
  <property fmtid="{D5CDD505-2E9C-101B-9397-08002B2CF9AE}" pid="498" name="Mendeley_Bookmark_H1iwsFKks7_26">
    <vt:lpwstr>aniel R.", "non-dropping-particle": "", "parse-names": false, "suffix": ""}, {"dropping-particle": "", "family": "Petrov", "given": "Dmitri A.", "non-dropping-particle": "", "parse-names": false, "suffix": ""}], "container-title": "eLife", "id": "ITEM-1",</vt:lpwstr>
  </property>
  <property fmtid="{D5CDD505-2E9C-101B-9397-08002B2CF9AE}" pid="499" name="Mendeley_Bookmark_H1iwsFKks7_27">
    <vt:lpwstr> "issued": {"date-parts": [["2021"]]}, "page": "1-33", "title": "Highly contiguous assemblies of 101 drosophilid genomes", "type": "article-journal", "volume": "10"}, "uris": ["http://www.mendeley.com/documents/?uuid=fe10a27b-a41f-4724-a730-8ac46dd8dc2f"]</vt:lpwstr>
  </property>
  <property fmtid="{D5CDD505-2E9C-101B-9397-08002B2CF9AE}" pid="500" name="Mendeley_Bookmark_H1iwsFKks7_28">
    <vt:lpwstr>}], "mendeley": {"formattedCitation": "(Kim et al., 2021)", "plainTextFormattedCitation": "(Kim et al., 2021)", "previouslyFormattedCitation": "(Kim et al., 2021)"}, "properties": {"noteIndex": 0}, "schema": "https://github.com/citation-style-language/sch</vt:lpwstr>
  </property>
  <property fmtid="{D5CDD505-2E9C-101B-9397-08002B2CF9AE}" pid="501" name="Mendeley_Bookmark_H1iwsFKks7_29">
    <vt:lpwstr>ema/raw/master/csl-citation.json"}</vt:lpwstr>
  </property>
  <property fmtid="{D5CDD505-2E9C-101B-9397-08002B2CF9AE}" pid="502" name="Mendeley_Bookmark_H1iwsFKks7_3">
    <vt:lpwstr>ome assemblies for tens or even hundreds of species to be efficiently generated. Here, we utilize Oxford Nanopore sequencing to build an open community resource of genome assemblies for 101 lines of 93 drosophilid species encompassing 14 species groups an</vt:lpwstr>
  </property>
  <property fmtid="{D5CDD505-2E9C-101B-9397-08002B2CF9AE}" pid="503" name="Mendeley_Bookmark_H1iwsFKks7_4">
    <vt:lpwstr>d 35 sub-groups. The genomes are highly contiguous and complete, with an average contig N50 of 10.5 Mb and greater than 97% BUSCO completeness in 97/101 assemblies. We show that Nanopore-based assemblies are highly accurate in coding regions, particularly</vt:lpwstr>
  </property>
  <property fmtid="{D5CDD505-2E9C-101B-9397-08002B2CF9AE}" pid="504" name="Mendeley_Bookmark_H1iwsFKks7_5">
    <vt:lpwstr> with respect to coding insertions and deletions. These assemblies, along with a detailed laboratory protocol and assembly pipelines, are released as a public resource and will serve as a starting point for addressing broad questions of genetics, ecology,</vt:lpwstr>
  </property>
  <property fmtid="{D5CDD505-2E9C-101B-9397-08002B2CF9AE}" pid="505" name="Mendeley_Bookmark_H1iwsFKks7_6">
    <vt:lpwstr> and evolution at the scale of hundreds of species.", "author": [{"dropping-particle": "", "family": "Kim", "given": "Bernard Y.", "non-dropping-particle": "", "parse-names": false, "suffix": ""}, {"dropping-particle": "", "family": "Wang", "given": "Jere</vt:lpwstr>
  </property>
  <property fmtid="{D5CDD505-2E9C-101B-9397-08002B2CF9AE}" pid="506" name="Mendeley_Bookmark_H1iwsFKks7_7">
    <vt:lpwstr>my R.", "non-dropping-particle": "", "parse-names": false, "suffix": ""}, {"dropping-particle": "", "family": "Miller", "given": "Danny E.", "non-dropping-particle": "", "parse-names": false, "suffix": ""}, {"dropping-particle": "", "family": "Barmina", "</vt:lpwstr>
  </property>
  <property fmtid="{D5CDD505-2E9C-101B-9397-08002B2CF9AE}" pid="507" name="Mendeley_Bookmark_H1iwsFKks7_8">
    <vt:lpwstr>given": "Olga", "non-dropping-particle": "", "parse-names": false, "suffix": ""}, {"dropping-particle": "", "family": "Delaney", "given": "Emily", "non-dropping-particle": "", "parse-names": false, "suffix": ""}, {"dropping-particle": "", "family": "Thomp</vt:lpwstr>
  </property>
  <property fmtid="{D5CDD505-2E9C-101B-9397-08002B2CF9AE}" pid="508" name="Mendeley_Bookmark_H1iwsFKks7_9">
    <vt:lpwstr>son", "given": "Ammon", "non-dropping-particle": "", "parse-names": false, "suffix": ""}, {"dropping-particle": "", "family": "Comeault", "given": "Aaron A.", "non-dropping-particle": "", "parse-names": false, "suffix": ""}, {"dropping-particle": "", "fam</vt:lpwstr>
  </property>
  <property fmtid="{D5CDD505-2E9C-101B-9397-08002B2CF9AE}" pid="509" name="Mendeley_Bookmark_He89E2Ueud_1">
    <vt:lpwstr>ADDIN CSL_CITATION {"citationItems": [{"id": "ITEM-1", "itemData": {"DOI": "10.1101/gr.185579.114", "ISSN": "15495469", "PMID": "25589440", "abstract": "Drosophila melanogaster plays an important role in molecular, genetic, and genomic studies of heredity</vt:lpwstr>
  </property>
  <property fmtid="{D5CDD505-2E9C-101B-9397-08002B2CF9AE}" pid="510" name="Mendeley_Bookmark_He89E2Ueud_10">
    <vt:lpwstr>nneth H.", "non-dropping-particle": "", "parse-names": false, "suffix": ""}, {"dropping-particle": "", "family": "Park", "given": "Soo", "non-dropping-particle": "", "parse-names": false, "suffix": ""}, {"dropping-particle": "", "family": "Mendez", "given</vt:lpwstr>
  </property>
  <property fmtid="{D5CDD505-2E9C-101B-9397-08002B2CF9AE}" pid="511" name="Mendeley_Bookmark_He89E2Ueud_11">
    <vt:lpwstr>": "Ivonne", "non-dropping-particle": "", "parse-names": false, "suffix": ""}, {"dropping-particle": "", "family": "Galle", "given": "Samuel E.", "non-dropping-particle": "", "parse-names": false, "suffix": ""}, {"dropping-particle": "", "family": "Booth"</vt:lpwstr>
  </property>
  <property fmtid="{D5CDD505-2E9C-101B-9397-08002B2CF9AE}" pid="512" name="Mendeley_Bookmark_He89E2Ueud_12">
    <vt:lpwstr>, "given": "Benjamin W.", "non-dropping-particle": "", "parse-names": false, "suffix": ""}, {"dropping-particle": "", "family": "Pfeiffer", "given": "Barret D.", "non-dropping-particle": "", "parse-names": false, "suffix": ""}, {"dropping-particle": "", "</vt:lpwstr>
  </property>
  <property fmtid="{D5CDD505-2E9C-101B-9397-08002B2CF9AE}" pid="513" name="Mendeley_Bookmark_He89E2Ueud_13">
    <vt:lpwstr>family": "George", "given": "Reed A.", "non-dropping-particle": "", "parse-names": false, "suffix": ""}, {"dropping-particle": "", "family": "Svirskas", "given": "Robert", "non-dropping-particle": "", "parse-names": false, "suffix": ""}, {"dropping-partic</vt:lpwstr>
  </property>
  <property fmtid="{D5CDD505-2E9C-101B-9397-08002B2CF9AE}" pid="514" name="Mendeley_Bookmark_He89E2Ueud_14">
    <vt:lpwstr>le": "", "family": "Krzywinski", "given": "Martin", "non-dropping-particle": "", "parse-names": false, "suffix": ""}, {"dropping-particle": "", "family": "Schein", "given": "Jacqueline", "non-dropping-particle": "", "parse-names": false, "suffix": ""}, {"</vt:lpwstr>
  </property>
  <property fmtid="{D5CDD505-2E9C-101B-9397-08002B2CF9AE}" pid="515" name="Mendeley_Bookmark_He89E2Ueud_15">
    <vt:lpwstr>dropping-particle": "", "family": "Accardo", "given": "Maria Carmela", "non-dropping-particle": "", "parse-names": false, "suffix": ""}, {"dropping-particle": "", "family": "Damia", "given": "Elisabetta", "non-dropping-particle": "", "parse-names": false,</vt:lpwstr>
  </property>
  <property fmtid="{D5CDD505-2E9C-101B-9397-08002B2CF9AE}" pid="516" name="Mendeley_Bookmark_He89E2Ueud_16">
    <vt:lpwstr> "suffix": ""}, {"dropping-particle": "", "family": "Messina", "given": "Giovanni", "non-dropping-particle": "", "parse-names": false, "suffix": ""}, {"dropping-particle": "", "family": "M\u00e9ndez-Lago", "given": "Mar\u00eda", "non-dropping-particle": "</vt:lpwstr>
  </property>
  <property fmtid="{D5CDD505-2E9C-101B-9397-08002B2CF9AE}" pid="517" name="Mendeley_Bookmark_He89E2Ueud_17">
    <vt:lpwstr>", "parse-names": false, "suffix": ""}, {"dropping-particle": "", "family": "Pablos", "given": "Beatriz", "non-dropping-particle": "De", "parse-names": false, "suffix": ""}, {"dropping-particle": "V.", "family": "Demakova", "given": "Olga", "non-dropping-</vt:lpwstr>
  </property>
  <property fmtid="{D5CDD505-2E9C-101B-9397-08002B2CF9AE}" pid="518" name="Mendeley_Bookmark_He89E2Ueud_18">
    <vt:lpwstr>particle": "", "parse-names": false, "suffix": ""}, {"dropping-particle": "", "family": "Andreyeva", "given": "Evgeniya N.", "non-dropping-particle": "", "parse-names": false, "suffix": ""}, {"dropping-particle": "V.", "family": "Boldyreva", "given": "Lid</vt:lpwstr>
  </property>
  <property fmtid="{D5CDD505-2E9C-101B-9397-08002B2CF9AE}" pid="519" name="Mendeley_Bookmark_He89E2Ueud_19">
    <vt:lpwstr>iya", "non-dropping-particle": "", "parse-names": false, "suffix": ""}, {"dropping-particle": "", "family": "Marra", "given": "Marco", "non-dropping-particle": "", "parse-names": false, "suffix": ""}, {"dropping-particle": "", "family": "Carvalho", "given</vt:lpwstr>
  </property>
  <property fmtid="{D5CDD505-2E9C-101B-9397-08002B2CF9AE}" pid="520" name="Mendeley_Bookmark_He89E2Ueud_2">
    <vt:lpwstr>, development, metabolism, behavior, and human disease. The initial reference genome sequence reported more than a decade ago had a profound impact on progress in Drosophila research, and improving the accuracy and completeness of this sequence continues </vt:lpwstr>
  </property>
  <property fmtid="{D5CDD505-2E9C-101B-9397-08002B2CF9AE}" pid="521" name="Mendeley_Bookmark_He89E2Ueud_20">
    <vt:lpwstr>": "A. Bernardo", "non-dropping-particle": "", "parse-names": false, "suffix": ""}, {"dropping-particle": "", "family": "Dimitri", "given": "Patrizio", "non-dropping-particle": "", "parse-names": false, "suffix": ""}, {"dropping-particle": "", "family": "</vt:lpwstr>
  </property>
  <property fmtid="{D5CDD505-2E9C-101B-9397-08002B2CF9AE}" pid="522" name="Mendeley_Bookmark_He89E2Ueud_21">
    <vt:lpwstr>Villasante", "given": "Alfredo", "non-dropping-particle": "", "parse-names": false, "suffix": ""}, {"dropping-particle": "", "family": "Zhimulev", "given": "Igor F.", "non-dropping-particle": "", "parse-names": false, "suffix": ""}, {"dropping-particle": </vt:lpwstr>
  </property>
  <property fmtid="{D5CDD505-2E9C-101B-9397-08002B2CF9AE}" pid="523" name="Mendeley_Bookmark_He89E2Ueud_22">
    <vt:lpwstr>"", "family": "Rubin", "given": "Gerald M.", "non-dropping-particle": "", "parse-names": false, "suffix": ""}, {"dropping-particle": "", "family": "Karpen", "given": "Gary H.", "non-dropping-particle": "", "parse-names": false, "suffix": ""}, {"dropping-p</vt:lpwstr>
  </property>
  <property fmtid="{D5CDD505-2E9C-101B-9397-08002B2CF9AE}" pid="524" name="Mendeley_Bookmark_He89E2Ueud_23">
    <vt:lpwstr>article": "", "family": "Celniker", "given": "Susan E.", "non-dropping-particle": "", "parse-names": false, "suffix": ""}], "container-title": "Genome Research", "id": "ITEM-1", "issue": "3", "issued": {"date-parts": [["2015"]]}, "page": "445-458", "title</vt:lpwstr>
  </property>
  <property fmtid="{D5CDD505-2E9C-101B-9397-08002B2CF9AE}" pid="525" name="Mendeley_Bookmark_He89E2Ueud_24">
    <vt:lpwstr>": "The Release 6 reference sequence of the Drosophila melanogaster genome", "type": "article-journal", "volume": "25"}, "uris": ["http://www.mendeley.com/documents/?uuid=d9af190b-b61e-4ce5-8742-e83f1d804afe"]}], "mendeley": {"formattedCitation": "(Hoskin</vt:lpwstr>
  </property>
  <property fmtid="{D5CDD505-2E9C-101B-9397-08002B2CF9AE}" pid="526" name="Mendeley_Bookmark_He89E2Ueud_25">
    <vt:lpwstr>s et al., 2015)", "plainTextFormattedCitation": "(Hoskins et al., 2015)", "previouslyFormattedCitation": "(Hoskins et al., 2015)"}, "properties": {"noteIndex": 0}, "schema": "https://github.com/citation-style-language/schema/raw/master/csl-citation.json"}</vt:lpwstr>
  </property>
  <property fmtid="{D5CDD505-2E9C-101B-9397-08002B2CF9AE}" pid="527" name="Mendeley_Bookmark_He89E2Ueud_3">
    <vt:lpwstr>to be important to further progress. We previously described improvement of the 117-Mb sequence in the euchromatic portion of the genome and 21 Mb in the heterochromatic portion, using a whole-genome shotgun assembly, BAC physical mapping, and clone-based</vt:lpwstr>
  </property>
  <property fmtid="{D5CDD505-2E9C-101B-9397-08002B2CF9AE}" pid="528" name="Mendeley_Bookmark_He89E2Ueud_4">
    <vt:lpwstr> finishing. Here, we report an improved reference sequence of the single-copy and middle-repetitive regions of the genome, produced using cytogenetic mapping to mitotic and polytene chromosomes, clone-based finishing and BAC fingerprint verification, orde</vt:lpwstr>
  </property>
  <property fmtid="{D5CDD505-2E9C-101B-9397-08002B2CF9AE}" pid="529" name="Mendeley_Bookmark_He89E2Ueud_5">
    <vt:lpwstr>ring of scaffolds by alignment to cDNA sequences, incorporation of other map and sequence data, and validation by whole-genome optical restriction mapping. These data substantially improve the accuracy and completeness of the reference sequence and the or</vt:lpwstr>
  </property>
  <property fmtid="{D5CDD505-2E9C-101B-9397-08002B2CF9AE}" pid="530" name="Mendeley_Bookmark_He89E2Ueud_6">
    <vt:lpwstr>der and orientation of sequence scaffolds into chromosome arm assemblies. Representation of the Y chromosome and other heterochromatic regions is particularly improved. The new 143.9-Mb reference sequence, designated Release 6, effectively exhausts clone-</vt:lpwstr>
  </property>
  <property fmtid="{D5CDD505-2E9C-101B-9397-08002B2CF9AE}" pid="531" name="Mendeley_Bookmark_He89E2Ueud_7">
    <vt:lpwstr>based technologies for mapping and sequencing. Highly repeat-rich regions, including large satellite blocks and functional elements such as the ribosomal RNA genes and the centromeres, are largely inaccessible to current sequencing and assembly methods an</vt:lpwstr>
  </property>
  <property fmtid="{D5CDD505-2E9C-101B-9397-08002B2CF9AE}" pid="532" name="Mendeley_Bookmark_He89E2Ueud_8">
    <vt:lpwstr>d remain poorly represented. Further significant improvements will require sequencing technologies that do not depend on molecular cloning and that produce very long reads.", "author": [{"dropping-particle": "", "family": "Hoskins", "given": "Roger A.", "</vt:lpwstr>
  </property>
  <property fmtid="{D5CDD505-2E9C-101B-9397-08002B2CF9AE}" pid="533" name="Mendeley_Bookmark_He89E2Ueud_9">
    <vt:lpwstr>non-dropping-particle": "", "parse-names": false, "suffix": ""}, {"dropping-particle": "", "family": "Carlson", "given": "Joseph W.", "non-dropping-particle": "", "parse-names": false, "suffix": ""}, {"dropping-particle": "", "family": "Wan", "given": "Ke</vt:lpwstr>
  </property>
  <property fmtid="{D5CDD505-2E9C-101B-9397-08002B2CF9AE}" pid="534" name="Mendeley_Bookmark_HsRauYAsUn_1">
    <vt:lpwstr>ADDIN CSL_CITATION {"citationItems": [{"id": "ITEM-1", "itemData": {"DOI": "10.1101/gr.185579.114", "ISSN": "15495469", "PMID": "25589440", "abstract": "Drosophila melanogaster plays an important role in molecular, genetic, and genomic studies of heredity</vt:lpwstr>
  </property>
  <property fmtid="{D5CDD505-2E9C-101B-9397-08002B2CF9AE}" pid="535" name="Mendeley_Bookmark_HsRauYAsUn_10">
    <vt:lpwstr>nneth H.", "non-dropping-particle": "", "parse-names": false, "suffix": ""}, {"dropping-particle": "", "family": "Park", "given": "Soo", "non-dropping-particle": "", "parse-names": false, "suffix": ""}, {"dropping-particle": "", "family": "Mendez", "given</vt:lpwstr>
  </property>
  <property fmtid="{D5CDD505-2E9C-101B-9397-08002B2CF9AE}" pid="536" name="Mendeley_Bookmark_HsRauYAsUn_11">
    <vt:lpwstr>": "Ivonne", "non-dropping-particle": "", "parse-names": false, "suffix": ""}, {"dropping-particle": "", "family": "Galle", "given": "Samuel E.", "non-dropping-particle": "", "parse-names": false, "suffix": ""}, {"dropping-particle": "", "family": "Booth"</vt:lpwstr>
  </property>
  <property fmtid="{D5CDD505-2E9C-101B-9397-08002B2CF9AE}" pid="537" name="Mendeley_Bookmark_HsRauYAsUn_12">
    <vt:lpwstr>, "given": "Benjamin W.", "non-dropping-particle": "", "parse-names": false, "suffix": ""}, {"dropping-particle": "", "family": "Pfeiffer", "given": "Barret D.", "non-dropping-particle": "", "parse-names": false, "suffix": ""}, {"dropping-particle": "", "</vt:lpwstr>
  </property>
  <property fmtid="{D5CDD505-2E9C-101B-9397-08002B2CF9AE}" pid="538" name="Mendeley_Bookmark_HsRauYAsUn_13">
    <vt:lpwstr>family": "George", "given": "Reed A.", "non-dropping-particle": "", "parse-names": false, "suffix": ""}, {"dropping-particle": "", "family": "Svirskas", "given": "Robert", "non-dropping-particle": "", "parse-names": false, "suffix": ""}, {"dropping-partic</vt:lpwstr>
  </property>
  <property fmtid="{D5CDD505-2E9C-101B-9397-08002B2CF9AE}" pid="539" name="Mendeley_Bookmark_HsRauYAsUn_14">
    <vt:lpwstr>le": "", "family": "Krzywinski", "given": "Martin", "non-dropping-particle": "", "parse-names": false, "suffix": ""}, {"dropping-particle": "", "family": "Schein", "given": "Jacqueline", "non-dropping-particle": "", "parse-names": false, "suffix": ""}, {"</vt:lpwstr>
  </property>
  <property fmtid="{D5CDD505-2E9C-101B-9397-08002B2CF9AE}" pid="540" name="Mendeley_Bookmark_HsRauYAsUn_15">
    <vt:lpwstr>dropping-particle": "", "family": "Accardo", "given": "Maria Carmela", "non-dropping-particle": "", "parse-names": false, "suffix": ""}, {"dropping-particle": "", "family": "Damia", "given": "Elisabetta", "non-dropping-particle": "", "parse-names": false,</vt:lpwstr>
  </property>
  <property fmtid="{D5CDD505-2E9C-101B-9397-08002B2CF9AE}" pid="541" name="Mendeley_Bookmark_HsRauYAsUn_16">
    <vt:lpwstr> "suffix": ""}, {"dropping-particle": "", "family": "Messina", "given": "Giovanni", "non-dropping-particle": "", "parse-names": false, "suffix": ""}, {"dropping-particle": "", "family": "M\u00e9ndez-Lago", "given": "Mar\u00eda", "non-dropping-particle": "</vt:lpwstr>
  </property>
  <property fmtid="{D5CDD505-2E9C-101B-9397-08002B2CF9AE}" pid="542" name="Mendeley_Bookmark_HsRauYAsUn_17">
    <vt:lpwstr>", "parse-names": false, "suffix": ""}, {"dropping-particle": "", "family": "Pablos", "given": "Beatriz", "non-dropping-particle": "De", "parse-names": false, "suffix": ""}, {"dropping-particle": "V.", "family": "Demakova", "given": "Olga", "non-dropping-</vt:lpwstr>
  </property>
  <property fmtid="{D5CDD505-2E9C-101B-9397-08002B2CF9AE}" pid="543" name="Mendeley_Bookmark_HsRauYAsUn_18">
    <vt:lpwstr>particle": "", "parse-names": false, "suffix": ""}, {"dropping-particle": "", "family": "Andreyeva", "given": "Evgeniya N.", "non-dropping-particle": "", "parse-names": false, "suffix": ""}, {"dropping-particle": "V.", "family": "Boldyreva", "given": "Lid</vt:lpwstr>
  </property>
  <property fmtid="{D5CDD505-2E9C-101B-9397-08002B2CF9AE}" pid="544" name="Mendeley_Bookmark_HsRauYAsUn_19">
    <vt:lpwstr>iya", "non-dropping-particle": "", "parse-names": false, "suffix": ""}, {"dropping-particle": "", "family": "Marra", "given": "Marco", "non-dropping-particle": "", "parse-names": false, "suffix": ""}, {"dropping-particle": "", "family": "Carvalho", "given</vt:lpwstr>
  </property>
  <property fmtid="{D5CDD505-2E9C-101B-9397-08002B2CF9AE}" pid="545" name="Mendeley_Bookmark_HsRauYAsUn_2">
    <vt:lpwstr>, development, metabolism, behavior, and human disease. The initial reference genome sequence reported more than a decade ago had a profound impact on progress in Drosophila research, and improving the accuracy and completeness of this sequence continues </vt:lpwstr>
  </property>
  <property fmtid="{D5CDD505-2E9C-101B-9397-08002B2CF9AE}" pid="546" name="Mendeley_Bookmark_HsRauYAsUn_20">
    <vt:lpwstr>": "A. Bernardo", "non-dropping-particle": "", "parse-names": false, "suffix": ""}, {"dropping-particle": "", "family": "Dimitri", "given": "Patrizio", "non-dropping-particle": "", "parse-names": false, "suffix": ""}, {"dropping-particle": "", "family": "</vt:lpwstr>
  </property>
  <property fmtid="{D5CDD505-2E9C-101B-9397-08002B2CF9AE}" pid="547" name="Mendeley_Bookmark_HsRauYAsUn_21">
    <vt:lpwstr>Villasante", "given": "Alfredo", "non-dropping-particle": "", "parse-names": false, "suffix": ""}, {"dropping-particle": "", "family": "Zhimulev", "given": "Igor F.", "non-dropping-particle": "", "parse-names": false, "suffix": ""}, {"dropping-particle": </vt:lpwstr>
  </property>
  <property fmtid="{D5CDD505-2E9C-101B-9397-08002B2CF9AE}" pid="548" name="Mendeley_Bookmark_HsRauYAsUn_22">
    <vt:lpwstr>"", "family": "Rubin", "given": "Gerald M.", "non-dropping-particle": "", "parse-names": false, "suffix": ""}, {"dropping-particle": "", "family": "Karpen", "given": "Gary H.", "non-dropping-particle": "", "parse-names": false, "suffix": ""}, {"dropping-p</vt:lpwstr>
  </property>
  <property fmtid="{D5CDD505-2E9C-101B-9397-08002B2CF9AE}" pid="549" name="Mendeley_Bookmark_HsRauYAsUn_23">
    <vt:lpwstr>article": "", "family": "Celniker", "given": "Susan E.", "non-dropping-particle": "", "parse-names": false, "suffix": ""}], "container-title": "Genome Research", "id": "ITEM-1", "issue": "3", "issued": {"date-parts": [["2015"]]}, "page": "445-458", "title</vt:lpwstr>
  </property>
  <property fmtid="{D5CDD505-2E9C-101B-9397-08002B2CF9AE}" pid="550" name="Mendeley_Bookmark_HsRauYAsUn_24">
    <vt:lpwstr>": "The Release 6 reference sequence of the Drosophila melanogaster genome", "type": "article-journal", "volume": "25"}, "uris": ["http://www.mendeley.com/documents/?uuid=d9af190b-b61e-4ce5-8742-e83f1d804afe"]}], "mendeley": {"formattedCitation": "(Hoskin</vt:lpwstr>
  </property>
  <property fmtid="{D5CDD505-2E9C-101B-9397-08002B2CF9AE}" pid="551" name="Mendeley_Bookmark_HsRauYAsUn_25">
    <vt:lpwstr>s et al., 2015)", "plainTextFormattedCitation": "(Hoskins et al., 2015)", "previouslyFormattedCitation": "(Hoskins et al., 2015)"}, "properties": {"noteIndex": 0}, "schema": "https://github.com/citation-style-language/schema/raw/master/csl-citation.json"}</vt:lpwstr>
  </property>
  <property fmtid="{D5CDD505-2E9C-101B-9397-08002B2CF9AE}" pid="552" name="Mendeley_Bookmark_HsRauYAsUn_3">
    <vt:lpwstr>to be important to further progress. We previously described improvement of the 117-Mb sequence in the euchromatic portion of the genome and 21 Mb in the heterochromatic portion, using a whole-genome shotgun assembly, BAC physical mapping, and clone-based</vt:lpwstr>
  </property>
  <property fmtid="{D5CDD505-2E9C-101B-9397-08002B2CF9AE}" pid="553" name="Mendeley_Bookmark_HsRauYAsUn_4">
    <vt:lpwstr> finishing. Here, we report an improved reference sequence of the single-copy and middle-repetitive regions of the genome, produced using cytogenetic mapping to mitotic and polytene chromosomes, clone-based finishing and BAC fingerprint verification, orde</vt:lpwstr>
  </property>
  <property fmtid="{D5CDD505-2E9C-101B-9397-08002B2CF9AE}" pid="554" name="Mendeley_Bookmark_HsRauYAsUn_5">
    <vt:lpwstr>ring of scaffolds by alignment to cDNA sequences, incorporation of other map and sequence data, and validation by whole-genome optical restriction mapping. These data substantially improve the accuracy and completeness of the reference sequence and the or</vt:lpwstr>
  </property>
  <property fmtid="{D5CDD505-2E9C-101B-9397-08002B2CF9AE}" pid="555" name="Mendeley_Bookmark_HsRauYAsUn_6">
    <vt:lpwstr>der and orientation of sequence scaffolds into chromosome arm assemblies. Representation of the Y chromosome and other heterochromatic regions is particularly improved. The new 143.9-Mb reference sequence, designated Release 6, effectively exhausts clone-</vt:lpwstr>
  </property>
  <property fmtid="{D5CDD505-2E9C-101B-9397-08002B2CF9AE}" pid="556" name="Mendeley_Bookmark_HsRauYAsUn_7">
    <vt:lpwstr>based technologies for mapping and sequencing. Highly repeat-rich regions, including large satellite blocks and functional elements such as the ribosomal RNA genes and the centromeres, are largely inaccessible to current sequencing and assembly methods an</vt:lpwstr>
  </property>
  <property fmtid="{D5CDD505-2E9C-101B-9397-08002B2CF9AE}" pid="557" name="Mendeley_Bookmark_HsRauYAsUn_8">
    <vt:lpwstr>d remain poorly represented. Further significant improvements will require sequencing technologies that do not depend on molecular cloning and that produce very long reads.", "author": [{"dropping-particle": "", "family": "Hoskins", "given": "Roger A.", "</vt:lpwstr>
  </property>
  <property fmtid="{D5CDD505-2E9C-101B-9397-08002B2CF9AE}" pid="558" name="Mendeley_Bookmark_HsRauYAsUn_9">
    <vt:lpwstr>non-dropping-particle": "", "parse-names": false, "suffix": ""}, {"dropping-particle": "", "family": "Carlson", "given": "Joseph W.", "non-dropping-particle": "", "parse-names": false, "suffix": ""}, {"dropping-particle": "", "family": "Wan", "given": "Ke</vt:lpwstr>
  </property>
  <property fmtid="{D5CDD505-2E9C-101B-9397-08002B2CF9AE}" pid="559" name="Mendeley_Bookmark_KaWjUFV8wM_1">
    <vt:lpwstr>ADDIN CSL_CITATION {"citationItems": [{"id": "ITEM-1", "itemData": {"DOI": "10.1016/j.ydbio.2007.07.030", "ISSN": "00121606", "PMID": "17868668", "abstract": "Animal diversity is shaped by the origin and diversification of new morphological structures. Ma</vt:lpwstr>
  </property>
  <property fmtid="{D5CDD505-2E9C-101B-9397-08002B2CF9AE}" pid="560" name="Mendeley_Bookmark_KaWjUFV8wM_10">
    <vt:lpwstr>na &amp; Kopp, 2007)", "previouslyFormattedCitation": "(Barmina &amp; Kopp, 2007)"}, "properties": {"noteIndex": 0}, "schema": "https://github.com/citation-style-language/schema/raw/master/csl-citation.json"}</vt:lpwstr>
  </property>
  <property fmtid="{D5CDD505-2E9C-101B-9397-08002B2CF9AE}" pid="561" name="Mendeley_Bookmark_KaWjUFV8wM_2">
    <vt:lpwstr>ny examples of evolutionary innovations are provided by male-specific traits involved in mating and sexual selection. The origin of new sex-specific characters requires the evolution of new regulatory interactions between sex-determining genes and genes t</vt:lpwstr>
  </property>
  <property fmtid="{D5CDD505-2E9C-101B-9397-08002B2CF9AE}" pid="562" name="Mendeley_Bookmark_KaWjUFV8wM_3">
    <vt:lpwstr>hat control spatial patterning and cell differentiation. Here, we show that sex-specific regulation of the HOX gene Sex combs reduced (Scr) is associated with the origin and evolution of the Drosophila sex comb - a novel and rapidly diversifying male-spec</vt:lpwstr>
  </property>
  <property fmtid="{D5CDD505-2E9C-101B-9397-08002B2CF9AE}" pid="563" name="Mendeley_Bookmark_KaWjUFV8wM_4">
    <vt:lpwstr>ific organ. In species that primitively lack sex combs, Scr expression shows little spatial modulation, whereas in species that have sex combs, Scr is upregulated in the presumptive sex comb region and is frequently sexually dimorphic. Phylogenetic analys</vt:lpwstr>
  </property>
  <property fmtid="{D5CDD505-2E9C-101B-9397-08002B2CF9AE}" pid="564" name="Mendeley_Bookmark_KaWjUFV8wM_5">
    <vt:lpwstr>is shows that sex-specific regulation of Scr has been gained and lost multiple times in Drosophila evolution and correlates with convergent origin of similar sex comb morphologies in several independent lineages. Some of these transitions occurred on micr</vt:lpwstr>
  </property>
  <property fmtid="{D5CDD505-2E9C-101B-9397-08002B2CF9AE}" pid="565" name="Mendeley_Bookmark_KaWjUFV8wM_6">
    <vt:lpwstr>oevolutionary timescales, indicating that HOX gene expression can evolve with surprising ease. This is the first example of a sex-specific regulation of a HOX gene contributing to the development and evolution of a secondary sexual trait. \u00a9 2007 Else</vt:lpwstr>
  </property>
  <property fmtid="{D5CDD505-2E9C-101B-9397-08002B2CF9AE}" pid="566" name="Mendeley_Bookmark_KaWjUFV8wM_7">
    <vt:lpwstr>vier Inc. All rights reserved.", "author": [{"dropping-particle": "", "family": "Barmina", "given": "Olga", "non-dropping-particle": "", "parse-names": false, "suffix": ""}, {"dropping-particle": "", "family": "Kopp", "given": "Artyom", "non-dropping-part</vt:lpwstr>
  </property>
  <property fmtid="{D5CDD505-2E9C-101B-9397-08002B2CF9AE}" pid="567" name="Mendeley_Bookmark_KaWjUFV8wM_8">
    <vt:lpwstr>icle": "", "parse-names": false, "suffix": ""}], "container-title": "Developmental Biology", "id": "ITEM-1", "issue": "2", "issued": {"date-parts": [["2007"]]}, "page": "277-286", "title": "Sex-specific expression of a HOX gene associated with rapid morph</vt:lpwstr>
  </property>
  <property fmtid="{D5CDD505-2E9C-101B-9397-08002B2CF9AE}" pid="568" name="Mendeley_Bookmark_KaWjUFV8wM_9">
    <vt:lpwstr>ological evolution", "type": "article-journal", "volume": "311"}, "uris": ["http://www.mendeley.com/documents/?uuid=bfc2bef6-58ad-4e61-bc3f-886a51ff7661"]}], "mendeley": {"formattedCitation": "(Barmina &amp; Kopp, 2007)", "plainTextFormattedCitation": "(Barmi</vt:lpwstr>
  </property>
  <property fmtid="{D5CDD505-2E9C-101B-9397-08002B2CF9AE}" pid="569" name="Mendeley_Bookmark_MQP4KKva3H_1">
    <vt:lpwstr>ADDIN CSL_CITATION {"citationItems": [{"id": "ITEM-1", "itemData": {"DOI": "10.1109/TCBB.2013.68", "ISSN": "15455963", "PMID": "24091398", "abstract": "Genome annotations are often published as plain text files describing genomic features and their subcom</vt:lpwstr>
  </property>
  <property fmtid="{D5CDD505-2E9C-101B-9397-08002B2CF9AE}" pid="570" name="Mendeley_Bookmark_MQP4KKva3H_10">
    <vt:lpwstr>ype": "article-journal", "volume": "10"}, "uris": ["http://www.mendeley.com/documents/?uuid=fc840ac9-2bda-4173-9cd9-4737a1f7cd08"]}], "mendeley": {"formattedCitation": "(Gremme et al., 2013)", "plainTextFormattedCitation": "(Gremme et al., 2013)", "previo</vt:lpwstr>
  </property>
  <property fmtid="{D5CDD505-2E9C-101B-9397-08002B2CF9AE}" pid="571" name="Mendeley_Bookmark_MQP4KKva3H_11">
    <vt:lpwstr>uslyFormattedCitation": "(Gremme et al., 2013)"}, "properties": {"noteIndex": 0}, "schema": "https://github.com/citation-style-language/schema/raw/master/csl-citation.json"}</vt:lpwstr>
  </property>
  <property fmtid="{D5CDD505-2E9C-101B-9397-08002B2CF9AE}" pid="572" name="Mendeley_Bookmark_MQP4KKva3H_2">
    <vt:lpwstr>ponents by an implicit annotation graph. In this paper, we present the GenomeTools, a convenient and efficient software library and associated software tools for developing bioinformatics software intended to create, process or convert annotation graphs. </vt:lpwstr>
  </property>
  <property fmtid="{D5CDD505-2E9C-101B-9397-08002B2CF9AE}" pid="573" name="Mendeley_Bookmark_MQP4KKva3H_3">
    <vt:lpwstr>The GenomeTools strictly follow the annotation graph approach, offering a unified graph-based representation. This gives the developer intuitive and immediate access to genomic features and tools for their manipulation. To process large annotation sets wi</vt:lpwstr>
  </property>
  <property fmtid="{D5CDD505-2E9C-101B-9397-08002B2CF9AE}" pid="574" name="Mendeley_Bookmark_MQP4KKva3H_4">
    <vt:lpwstr>th low memory overhead, we have designed and implemented an efficient pull-based approach for sequential processing of annotations. This allows to handle even the largest annotation sets, such as a complete catalogue of human variations. Our object-orient</vt:lpwstr>
  </property>
  <property fmtid="{D5CDD505-2E9C-101B-9397-08002B2CF9AE}" pid="575" name="Mendeley_Bookmark_MQP4KKva3H_5">
    <vt:lpwstr>ed C-based software library enables a developer to conveniently implement their own functionality on annotation graphs and to integrate it into larger workflows, simultaneously accessing compressed sequence data if required. The careful C implementation o</vt:lpwstr>
  </property>
  <property fmtid="{D5CDD505-2E9C-101B-9397-08002B2CF9AE}" pid="576" name="Mendeley_Bookmark_MQP4KKva3H_6">
    <vt:lpwstr>f the GenomeTools does not only ensure a light-weight memory footprint while allowing full sequential as well as random access to the annotation graph, but also facilitates the creation of bindings to a variety of script programming languages (like Python</vt:lpwstr>
  </property>
  <property fmtid="{D5CDD505-2E9C-101B-9397-08002B2CF9AE}" pid="577" name="Mendeley_Bookmark_MQP4KKva3H_7">
    <vt:lpwstr> and Ruby) sharing the same interface. \u00a9 2004-2012 IEEE.", "author": [{"dropping-particle": "", "family": "Gremme", "given": "Gordon", "non-dropping-particle": "", "parse-names": false, "suffix": ""}, {"dropping-particle": "", "family": "Steinbiss", </vt:lpwstr>
  </property>
  <property fmtid="{D5CDD505-2E9C-101B-9397-08002B2CF9AE}" pid="578" name="Mendeley_Bookmark_MQP4KKva3H_8">
    <vt:lpwstr>"given": "Sascha", "non-dropping-particle": "", "parse-names": false, "suffix": ""}, {"dropping-particle": "", "family": "Kurtz", "given": "Stefan", "non-dropping-particle": "", "parse-names": false, "suffix": ""}], "container-title": "IEEE/ACM Transactio</vt:lpwstr>
  </property>
  <property fmtid="{D5CDD505-2E9C-101B-9397-08002B2CF9AE}" pid="579" name="Mendeley_Bookmark_MQP4KKva3H_9">
    <vt:lpwstr>ns on Computational Biology and Bioinformatics", "id": "ITEM-1", "issue": "3", "issued": {"date-parts": [["2013"]]}, "page": "645-656", "title": "Genome tools: A comprehensive software library for efficient processing of structured genome annotations", "t</vt:lpwstr>
  </property>
  <property fmtid="{D5CDD505-2E9C-101B-9397-08002B2CF9AE}" pid="580" name="Mendeley_Bookmark_MbefHccauq_1">
    <vt:lpwstr>ADDIN CSL_CITATION {"citationItems": [{"id": "ITEM-1", "itemData": {"DOI": "10.7554/eLife.66405", "ISSN": "2050084X", "PMID": "34279216", "abstract": "Over 100 years of studies in Drosophila melanogaster and related species in the genus Drosophila have fa</vt:lpwstr>
  </property>
  <property fmtid="{D5CDD505-2E9C-101B-9397-08002B2CF9AE}" pid="581" name="Mendeley_Bookmark_MbefHccauq_10">
    <vt:lpwstr>ily": "Peede", "given": "David", "non-dropping-particle": "", "parse-names": false, "suffix": ""}, {"dropping-particle": "", "family": "D\u2019agostino", "given": "Emmanuel R.R.", "non-dropping-particle": "", "parse-names": false, "suffix": ""}, {"droppin</vt:lpwstr>
  </property>
  <property fmtid="{D5CDD505-2E9C-101B-9397-08002B2CF9AE}" pid="582" name="Mendeley_Bookmark_MbefHccauq_11">
    <vt:lpwstr>g-particle": "", "family": "Pelaez", "given": "Julianne", "non-dropping-particle": "", "parse-names": false, "suffix": ""}, {"dropping-particle": "", "family": "Aguilar", "given": "Jessica M.", "non-dropping-particle": "", "parse-names": false, "suffix": </vt:lpwstr>
  </property>
  <property fmtid="{D5CDD505-2E9C-101B-9397-08002B2CF9AE}" pid="583" name="Mendeley_Bookmark_MbefHccauq_12">
    <vt:lpwstr>""}, {"dropping-particle": "", "family": "Haji", "given": "Diler", "non-dropping-particle": "", "parse-names": false, "suffix": ""}, {"dropping-particle": "", "family": "Matsunaga", "given": "Teruyuki", "non-dropping-particle": "", "parse-names": false, "</vt:lpwstr>
  </property>
  <property fmtid="{D5CDD505-2E9C-101B-9397-08002B2CF9AE}" pid="584" name="Mendeley_Bookmark_MbefHccauq_13">
    <vt:lpwstr>suffix": ""}, {"dropping-particle": "", "family": "Armstrong", "given": "Ellie E.", "non-dropping-particle": "", "parse-names": false, "suffix": ""}, {"dropping-particle": "", "family": "Zych", "given": "Molly", "non-dropping-particle": "", "parse-names":</vt:lpwstr>
  </property>
  <property fmtid="{D5CDD505-2E9C-101B-9397-08002B2CF9AE}" pid="585" name="Mendeley_Bookmark_MbefHccauq_14">
    <vt:lpwstr> false, "suffix": ""}, {"dropping-particle": "", "family": "Ogawa", "given": "Yoshitaka", "non-dropping-particle": "", "parse-names": false, "suffix": ""}, {"dropping-particle": "", "family": "Stamenkovi\u0107-Radak", "given": "Marina", "non-dropping-part</vt:lpwstr>
  </property>
  <property fmtid="{D5CDD505-2E9C-101B-9397-08002B2CF9AE}" pid="586" name="Mendeley_Bookmark_MbefHccauq_15">
    <vt:lpwstr>icle": "", "parse-names": false, "suffix": ""}, {"dropping-particle": "", "family": "Jeli\u0107", "given": "Mihailo", "non-dropping-particle": "", "parse-names": false, "suffix": ""}, {"dropping-particle": "", "family": "Veselinovi\u0107", "given": "Marij</vt:lpwstr>
  </property>
  <property fmtid="{D5CDD505-2E9C-101B-9397-08002B2CF9AE}" pid="587" name="Mendeley_Bookmark_MbefHccauq_16">
    <vt:lpwstr>a Savi\u0107", "non-dropping-particle": "", "parse-names": false, "suffix": ""}, {"dropping-particle": "", "family": "Tanaskovi\u0107", "given": "Marija", "non-dropping-particle": "", "parse-names": false, "suffix": ""}, {"dropping-particle": "", "family"</vt:lpwstr>
  </property>
  <property fmtid="{D5CDD505-2E9C-101B-9397-08002B2CF9AE}" pid="588" name="Mendeley_Bookmark_MbefHccauq_17">
    <vt:lpwstr>: "Eri\u0107", "given": "Pavle", "non-dropping-particle": "", "parse-names": false, "suffix": ""}, {"dropping-particle": "", "family": "Gao", "given": "Jian Jun", "non-dropping-particle": "", "parse-names": false, "suffix": ""}, {"dropping-particle": "", </vt:lpwstr>
  </property>
  <property fmtid="{D5CDD505-2E9C-101B-9397-08002B2CF9AE}" pid="589" name="Mendeley_Bookmark_MbefHccauq_18">
    <vt:lpwstr>"family": "Katoh", "given": "Takehiro K.", "non-dropping-particle": "", "parse-names": false, "suffix": ""}, {"dropping-particle": "", "family": "Toda", "given": "Masanori J.", "non-dropping-particle": "", "parse-names": false, "suffix": ""}, {"dropping-p</vt:lpwstr>
  </property>
  <property fmtid="{D5CDD505-2E9C-101B-9397-08002B2CF9AE}" pid="590" name="Mendeley_Bookmark_MbefHccauq_19">
    <vt:lpwstr>article": "", "family": "Watabe", "given": "Hideaki", "non-dropping-particle": "", "parse-names": false, "suffix": ""}, {"dropping-particle": "", "family": "Watada", "given": "Masayoshi", "non-dropping-particle": "", "parse-names": false, "suffix": ""}, {</vt:lpwstr>
  </property>
  <property fmtid="{D5CDD505-2E9C-101B-9397-08002B2CF9AE}" pid="591" name="Mendeley_Bookmark_MbefHccauq_2">
    <vt:lpwstr>cilitated key discoveries in genetics, genomics, and evolution. While high-quality genome assemblies exist for several species in this group, they only encompass a small fraction of the genus. Recent advances in long-read sequencing allow high-quality gen</vt:lpwstr>
  </property>
  <property fmtid="{D5CDD505-2E9C-101B-9397-08002B2CF9AE}" pid="592" name="Mendeley_Bookmark_MbefHccauq_20">
    <vt:lpwstr>"dropping-particle": "", "family": "Davis", "given": "Jeremy S.", "non-dropping-particle": "", "parse-names": false, "suffix": ""}, {"dropping-particle": "", "family": "Moyle", "given": "Leonie C.", "non-dropping-particle": "", "parse-names": false, "suff</vt:lpwstr>
  </property>
  <property fmtid="{D5CDD505-2E9C-101B-9397-08002B2CF9AE}" pid="593" name="Mendeley_Bookmark_MbefHccauq_21">
    <vt:lpwstr>ix": ""}, {"dropping-particle": "", "family": "Manoli", "given": "Giulia", "non-dropping-particle": "", "parse-names": false, "suffix": ""}, {"dropping-particle": "", "family": "Bertolini", "given": "Enrico", "non-dropping-particle": "", "parse-names": fa</vt:lpwstr>
  </property>
  <property fmtid="{D5CDD505-2E9C-101B-9397-08002B2CF9AE}" pid="594" name="Mendeley_Bookmark_MbefHccauq_22">
    <vt:lpwstr>lse, "suffix": ""}, {"dropping-particle": "", "family": "Ko\u0161\u0165\u00e1l", "given": "Vladim\u00edr", "non-dropping-particle": "", "parse-names": false, "suffix": ""}, {"dropping-particle": "", "family": "Hawley", "given": "R. Scott", "non-dropping-p</vt:lpwstr>
  </property>
  <property fmtid="{D5CDD505-2E9C-101B-9397-08002B2CF9AE}" pid="595" name="Mendeley_Bookmark_MbefHccauq_23">
    <vt:lpwstr>article": "", "parse-names": false, "suffix": ""}, {"dropping-particle": "", "family": "Takahashi", "given": "Aya", "non-dropping-particle": "", "parse-names": false, "suffix": ""}, {"dropping-particle": "", "family": "Jones", "given": "Corbin D.", "non-d</vt:lpwstr>
  </property>
  <property fmtid="{D5CDD505-2E9C-101B-9397-08002B2CF9AE}" pid="596" name="Mendeley_Bookmark_MbefHccauq_24">
    <vt:lpwstr>ropping-particle": "", "parse-names": false, "suffix": ""}, {"dropping-particle": "", "family": "Price", "given": "Donald K.", "non-dropping-particle": "", "parse-names": false, "suffix": ""}, {"dropping-particle": "", "family": "Whiteman", "given": "Noah</vt:lpwstr>
  </property>
  <property fmtid="{D5CDD505-2E9C-101B-9397-08002B2CF9AE}" pid="597" name="Mendeley_Bookmark_MbefHccauq_25">
    <vt:lpwstr>", "non-dropping-particle": "", "parse-names": false, "suffix": ""}, {"dropping-particle": "", "family": "Kopp", "given": "Artyom", "non-dropping-particle": "", "parse-names": false, "suffix": ""}, {"dropping-particle": "", "family": "Matute", "given": "D</vt:lpwstr>
  </property>
  <property fmtid="{D5CDD505-2E9C-101B-9397-08002B2CF9AE}" pid="598" name="Mendeley_Bookmark_MbefHccauq_26">
    <vt:lpwstr>aniel R.", "non-dropping-particle": "", "parse-names": false, "suffix": ""}, {"dropping-particle": "", "family": "Petrov", "given": "Dmitri A.", "non-dropping-particle": "", "parse-names": false, "suffix": ""}], "container-title": "eLife", "id": "ITEM-1",</vt:lpwstr>
  </property>
  <property fmtid="{D5CDD505-2E9C-101B-9397-08002B2CF9AE}" pid="599" name="Mendeley_Bookmark_MbefHccauq_27">
    <vt:lpwstr> "issued": {"date-parts": [["2021"]]}, "page": "1-33", "title": "Highly contiguous assemblies of 101 drosophilid genomes", "type": "article-journal", "volume": "10"}, "uris": ["http://www.mendeley.com/documents/?uuid=fe10a27b-a41f-4724-a730-8ac46dd8dc2f"]</vt:lpwstr>
  </property>
  <property fmtid="{D5CDD505-2E9C-101B-9397-08002B2CF9AE}" pid="600" name="Mendeley_Bookmark_MbefHccauq_28">
    <vt:lpwstr>}], "mendeley": {"formattedCitation": "(Kim et al., 2021)", "plainTextFormattedCitation": "(Kim et al., 2021)", "previouslyFormattedCitation": "(Kim et al., 2021)"}, "properties": {"noteIndex": 0}, "schema": "https://github.com/citation-style-language/sch</vt:lpwstr>
  </property>
  <property fmtid="{D5CDD505-2E9C-101B-9397-08002B2CF9AE}" pid="601" name="Mendeley_Bookmark_MbefHccauq_29">
    <vt:lpwstr>ema/raw/master/csl-citation.json"}</vt:lpwstr>
  </property>
  <property fmtid="{D5CDD505-2E9C-101B-9397-08002B2CF9AE}" pid="602" name="Mendeley_Bookmark_MbefHccauq_3">
    <vt:lpwstr>ome assemblies for tens or even hundreds of species to be efficiently generated. Here, we utilize Oxford Nanopore sequencing to build an open community resource of genome assemblies for 101 lines of 93 drosophilid species encompassing 14 species groups an</vt:lpwstr>
  </property>
  <property fmtid="{D5CDD505-2E9C-101B-9397-08002B2CF9AE}" pid="603" name="Mendeley_Bookmark_MbefHccauq_4">
    <vt:lpwstr>d 35 sub-groups. The genomes are highly contiguous and complete, with an average contig N50 of 10.5 Mb and greater than 97% BUSCO completeness in 97/101 assemblies. We show that Nanopore-based assemblies are highly accurate in coding regions, particularly</vt:lpwstr>
  </property>
  <property fmtid="{D5CDD505-2E9C-101B-9397-08002B2CF9AE}" pid="604" name="Mendeley_Bookmark_MbefHccauq_5">
    <vt:lpwstr> with respect to coding insertions and deletions. These assemblies, along with a detailed laboratory protocol and assembly pipelines, are released as a public resource and will serve as a starting point for addressing broad questions of genetics, ecology,</vt:lpwstr>
  </property>
  <property fmtid="{D5CDD505-2E9C-101B-9397-08002B2CF9AE}" pid="605" name="Mendeley_Bookmark_MbefHccauq_6">
    <vt:lpwstr> and evolution at the scale of hundreds of species.", "author": [{"dropping-particle": "", "family": "Kim", "given": "Bernard Y.", "non-dropping-particle": "", "parse-names": false, "suffix": ""}, {"dropping-particle": "", "family": "Wang", "given": "Jere</vt:lpwstr>
  </property>
  <property fmtid="{D5CDD505-2E9C-101B-9397-08002B2CF9AE}" pid="606" name="Mendeley_Bookmark_MbefHccauq_7">
    <vt:lpwstr>my R.", "non-dropping-particle": "", "parse-names": false, "suffix": ""}, {"dropping-particle": "", "family": "Miller", "given": "Danny E.", "non-dropping-particle": "", "parse-names": false, "suffix": ""}, {"dropping-particle": "", "family": "Barmina", "</vt:lpwstr>
  </property>
  <property fmtid="{D5CDD505-2E9C-101B-9397-08002B2CF9AE}" pid="607" name="Mendeley_Bookmark_MbefHccauq_8">
    <vt:lpwstr>given": "Olga", "non-dropping-particle": "", "parse-names": false, "suffix": ""}, {"dropping-particle": "", "family": "Delaney", "given": "Emily", "non-dropping-particle": "", "parse-names": false, "suffix": ""}, {"dropping-particle": "", "family": "Thomp</vt:lpwstr>
  </property>
  <property fmtid="{D5CDD505-2E9C-101B-9397-08002B2CF9AE}" pid="608" name="Mendeley_Bookmark_MbefHccauq_9">
    <vt:lpwstr>son", "given": "Ammon", "non-dropping-particle": "", "parse-names": false, "suffix": ""}, {"dropping-particle": "", "family": "Comeault", "given": "Aaron A.", "non-dropping-particle": "", "parse-names": false, "suffix": ""}, {"dropping-particle": "", "fam</vt:lpwstr>
  </property>
  <property fmtid="{D5CDD505-2E9C-101B-9397-08002B2CF9AE}" pid="609" name="Mendeley_Bookmark_Mm7KyZ825G_1">
    <vt:lpwstr>ADDIN CSL_CITATION {"citationItems": [{"id": "ITEM-1", "itemData": {"DOI": "10.1016/j.ibmb.2017.01.006", "ISSN": "18790240", "abstract": "Aggressive behavior is observed in many animals, but its intensity differs between species. In a model animal of gene</vt:lpwstr>
  </property>
  <property fmtid="{D5CDD505-2E9C-101B-9397-08002B2CF9AE}" pid="610" name="Mendeley_Bookmark_Mm7KyZ825G_10">
    <vt:lpwstr>-dropping-particle": "", "parse-names": false, "suffix": ""}], "container-title": "Insect Biochemistry and Molecular Biology", "id": "ITEM-1", "issued": {"date-parts": [["2017"]]}, "page": "11-20", "publisher": "Elsevier Ltd", "title": "Comparative analys</vt:lpwstr>
  </property>
  <property fmtid="{D5CDD505-2E9C-101B-9397-08002B2CF9AE}" pid="611" name="Mendeley_Bookmark_Mm7KyZ825G_11">
    <vt:lpwstr>is of the brain transcriptome in a hyper-aggressive fruit fly, &lt;i&gt;Drosophila prolongata&lt;/", "type": "article-journal", "volume": "82"}, "uris": ["http://www.mendeley.com/documents/?uuid=700e0047-f81f-4b2e-b885-35b471d8a500"]}, {"id": "ITEM-2", "itemData":</vt:lpwstr>
  </property>
  <property fmtid="{D5CDD505-2E9C-101B-9397-08002B2CF9AE}" pid="612" name="Mendeley_Bookmark_Mm7KyZ825G_12">
    <vt:lpwstr> {"DOI": "10.1002/ece3.5819", "ISSN": "20457758", "abstract": "Binary communication systems that involve sex-specific signaling and sex-specific signal perception play a key role in sexual selection and in the evolution of sexually dimorphic traits. The d</vt:lpwstr>
  </property>
  <property fmtid="{D5CDD505-2E9C-101B-9397-08002B2CF9AE}" pid="613" name="Mendeley_Bookmark_Mm7KyZ825G_13">
    <vt:lpwstr>riving forces and genetic changes underlying such traits can be investigated in systems where sex-specific signaling and perception have emerged recently and show evidence of potential coevolution. A promising model is found in Drosophila prolongata, whic</vt:lpwstr>
  </property>
  <property fmtid="{D5CDD505-2E9C-101B-9397-08002B2CF9AE}" pid="614" name="Mendeley_Bookmark_Mm7KyZ825G_14">
    <vt:lpwstr>h exhibits a species-specific increase in the number of male chemosensory bristles. We show that this transition coincides with recent evolutionary changes in cuticular hydrocarbon (CHC) profiles. Long-chain CHCs that are sexually monomorphic in the close</vt:lpwstr>
  </property>
  <property fmtid="{D5CDD505-2E9C-101B-9397-08002B2CF9AE}" pid="615" name="Mendeley_Bookmark_Mm7KyZ825G_15">
    <vt:lpwstr>st relatives of D. prolongata (D. rhopaloa, D. carrolli, D. kurseongensis, and D. fuyamai) are strongly male-biased in this species. We also identify an intraspecific female-limited polymorphism, where some females have male-like CHC profiles. Both the or</vt:lpwstr>
  </property>
  <property fmtid="{D5CDD505-2E9C-101B-9397-08002B2CF9AE}" pid="616" name="Mendeley_Bookmark_Mm7KyZ825G_16">
    <vt:lpwstr>igin of sexually dimorphic CHC profiles and the female-limited polymorphism in D. prolongata involve changes in the relative amounts of three mono-alkene homologs, 9-tricosene, 9-pentacosene, and 9-heptacosene, all of which share a common biosynthetic ori</vt:lpwstr>
  </property>
  <property fmtid="{D5CDD505-2E9C-101B-9397-08002B2CF9AE}" pid="617" name="Mendeley_Bookmark_Mm7KyZ825G_17">
    <vt:lpwstr>gin and point to a potentially simple genetic change underlying these traits. Our results suggest that pheromone synthesis may have coevolved with chemosensory perception and open the way for reconstructing the origin of sexual dimorphism in this communic</vt:lpwstr>
  </property>
  <property fmtid="{D5CDD505-2E9C-101B-9397-08002B2CF9AE}" pid="618" name="Mendeley_Bookmark_Mm7KyZ825G_18">
    <vt:lpwstr>ation system.", "author": [{"dropping-particle": "", "family": "Luo", "given": "Yige", "non-dropping-particle": "", "parse-names": false, "suffix": ""}, {"dropping-particle": "", "family": "Zhang", "given": "Yunwei", "non-dropping-particle": "", "parse-na</vt:lpwstr>
  </property>
  <property fmtid="{D5CDD505-2E9C-101B-9397-08002B2CF9AE}" pid="619" name="Mendeley_Bookmark_Mm7KyZ825G_19">
    <vt:lpwstr>mes": false, "suffix": ""}, {"dropping-particle": "", "family": "Farine", "given": "Jean Pierre", "non-dropping-particle": "", "parse-names": false, "suffix": ""}, {"dropping-particle": "", "family": "Ferveur", "given": "Jean Fran\u00e7ois", "non-dropping</vt:lpwstr>
  </property>
  <property fmtid="{D5CDD505-2E9C-101B-9397-08002B2CF9AE}" pid="620" name="Mendeley_Bookmark_Mm7KyZ825G_2">
    <vt:lpwstr>tics, Drosophila melanogaster, genetic basis of aggressive behavior has been studied intensively, including transcriptome analyses to identify genes whose expression level was associated with intra-species variation in aggressiveness. However, whether the</vt:lpwstr>
  </property>
  <property fmtid="{D5CDD505-2E9C-101B-9397-08002B2CF9AE}" pid="621" name="Mendeley_Bookmark_Mm7KyZ825G_20">
    <vt:lpwstr>-particle": "", "parse-names": false, "suffix": ""}, {"dropping-particle": "", "family": "Ram\u00edrez", "given": "Santiago", "non-dropping-particle": "", "parse-names": false, "suffix": ""}, {"dropping-particle": "", "family": "Kopp", "given": "Artyom", </vt:lpwstr>
  </property>
  <property fmtid="{D5CDD505-2E9C-101B-9397-08002B2CF9AE}" pid="622" name="Mendeley_Bookmark_Mm7KyZ825G_21">
    <vt:lpwstr>"non-dropping-particle": "", "parse-names": false, "suffix": ""}], "container-title": "Ecology and Evolution", "id": "ITEM-2", "issue": "23", "issued": {"date-parts": [["2019"]]}, "page": "13608-13618", "title": "Evolution of sexually dimorphic pheromone </vt:lpwstr>
  </property>
  <property fmtid="{D5CDD505-2E9C-101B-9397-08002B2CF9AE}" pid="623" name="Mendeley_Bookmark_Mm7KyZ825G_22">
    <vt:lpwstr>profiles coincides with increased number of male-specific chemosensory organs in &lt;i&gt;Drosophila prolongata&lt;/i&gt;", "type": "article-journal", "volume": "9"}, "uris": ["http://www.mendeley.com/documents/?uuid=1673586a-a0af-450b-9e18-6f6be8009115"]}, {"id": "I</vt:lpwstr>
  </property>
  <property fmtid="{D5CDD505-2E9C-101B-9397-08002B2CF9AE}" pid="624" name="Mendeley_Bookmark_Mm7KyZ825G_23">
    <vt:lpwstr>TEM-3", "itemData": {"DOI": "10.1007/s10164-014-0399-z", "ISSN": "02890771", "abstract": "Sexual dimorphism is often derived from sexual selection. In sexually dimorphic Drosophila species, exaggerated male structures are used for specific behaviors in ma</vt:lpwstr>
  </property>
  <property fmtid="{D5CDD505-2E9C-101B-9397-08002B2CF9AE}" pid="625" name="Mendeley_Bookmark_Mm7KyZ825G_24">
    <vt:lpwstr>le-to-male competition or courtship toward females. In Drosophila prolongata, a member of the melanogaster species group, males have enlarged forelegs whereas females do not. However, the adaptive role of the enlarged forelegs is unclear because little is</vt:lpwstr>
  </property>
  <property fmtid="{D5CDD505-2E9C-101B-9397-08002B2CF9AE}" pid="626" name="Mendeley_Bookmark_Mm7KyZ825G_25">
    <vt:lpwstr> known about the behavior of D. prolongata. In this study, the courtship behavior of D. prolongata was investigated in comparison with closely related species. Males of D. prolongata use their forelegs in a specific behavior, \u201cleg vibration\u201d, in</vt:lpwstr>
  </property>
  <property fmtid="{D5CDD505-2E9C-101B-9397-08002B2CF9AE}" pid="627" name="Mendeley_Bookmark_Mm7KyZ825G_26">
    <vt:lpwstr> which the male vigorously vibrates the female\u2019s abdomen by extending his forelegs from in front of her. Leg vibration was observed immediately before \u201cattempting copulation\u201d, indicating that it has an adaptive role in the mating process. I</vt:lpwstr>
  </property>
  <property fmtid="{D5CDD505-2E9C-101B-9397-08002B2CF9AE}" pid="628" name="Mendeley_Bookmark_Mm7KyZ825G_27">
    <vt:lpwstr>n contrast, leg vibration was not observed in closely related species. Because the large forelegs are necessary to accomplish leg vibration, it was suggested that the sexual dimorphism of D. prolongata forelegs is currently under the influence of sexual s</vt:lpwstr>
  </property>
  <property fmtid="{D5CDD505-2E9C-101B-9397-08002B2CF9AE}" pid="629" name="Mendeley_Bookmark_Mm7KyZ825G_28">
    <vt:lpwstr>election in courtship behavior.", "author": [{"dropping-particle": "", "family": "Setoguchi", "given": "Shiori", "non-dropping-particle": "", "parse-names": false, "suffix": ""}, {"dropping-particle": "", "family": "Takamori", "given": "Hisaki", "non-drop</vt:lpwstr>
  </property>
  <property fmtid="{D5CDD505-2E9C-101B-9397-08002B2CF9AE}" pid="630" name="Mendeley_Bookmark_Mm7KyZ825G_29">
    <vt:lpwstr>ping-particle": "", "parse-names": false, "suffix": ""}, {"dropping-particle": "", "family": "Aotsuka", "given": "Tadashi", "non-dropping-particle": "", "parse-names": false, "suffix": ""}, {"dropping-particle": "", "family": "Sese", "given": "Jun", "non-</vt:lpwstr>
  </property>
  <property fmtid="{D5CDD505-2E9C-101B-9397-08002B2CF9AE}" pid="631" name="Mendeley_Bookmark_Mm7KyZ825G_3">
    <vt:lpwstr>se genes are also involved in the evolution of aggressiveness among different species has not been examined. In this study, we performed de novo transcriptome analysis in the brain of Drosophila prolongata to identify genes associated with the evolution o</vt:lpwstr>
  </property>
  <property fmtid="{D5CDD505-2E9C-101B-9397-08002B2CF9AE}" pid="632" name="Mendeley_Bookmark_Mm7KyZ825G_30">
    <vt:lpwstr>dropping-particle": "", "parse-names": false, "suffix": ""}, {"dropping-particle": "", "family": "Ishikawa", "given": "Yukio", "non-dropping-particle": "", "parse-names": false, "suffix": ""}, {"dropping-particle": "", "family": "Matsuo", "given": "Takash</vt:lpwstr>
  </property>
  <property fmtid="{D5CDD505-2E9C-101B-9397-08002B2CF9AE}" pid="633" name="Mendeley_Bookmark_Mm7KyZ825G_31">
    <vt:lpwstr>i", "non-dropping-particle": "", "parse-names": false, "suffix": ""}], "container-title": "Journal of Ethology", "id": "ITEM-3", "issued": {"date-parts": [["2014"]]}, "page": "91-102", "title": "Sexual dimorphism and courtship behavior in &lt;i&gt;Drosophila pr</vt:lpwstr>
  </property>
  <property fmtid="{D5CDD505-2E9C-101B-9397-08002B2CF9AE}" pid="634" name="Mendeley_Bookmark_Mm7KyZ825G_32">
    <vt:lpwstr>olongata&lt;/i&gt;", "type": "article-journal", "volume": "32"}, "uris": ["http://www.mendeley.com/documents/?uuid=a0f598ab-eaca-4033-90a4-e42601462ddc"]}], "mendeley": {"formattedCitation": "(Kudo et al., 2017; Luo et al., 2019; Setoguchi et al., 2014)", "plai</vt:lpwstr>
  </property>
  <property fmtid="{D5CDD505-2E9C-101B-9397-08002B2CF9AE}" pid="635" name="Mendeley_Bookmark_Mm7KyZ825G_33">
    <vt:lpwstr>nTextFormattedCitation": "(Kudo et al., 2017; Luo et al., 2019; Setoguchi et al., 2014)", "previouslyFormattedCitation": "(Kudo et al., 2017; Luo et al., 2019; Setoguchi et al., 2014)"}, "properties": {"noteIndex": 0}, "schema": "https://github.com/citati</vt:lpwstr>
  </property>
  <property fmtid="{D5CDD505-2E9C-101B-9397-08002B2CF9AE}" pid="636" name="Mendeley_Bookmark_Mm7KyZ825G_34">
    <vt:lpwstr>on-style-language/schema/raw/master/csl-citation.json"}</vt:lpwstr>
  </property>
  <property fmtid="{D5CDD505-2E9C-101B-9397-08002B2CF9AE}" pid="637" name="Mendeley_Bookmark_Mm7KyZ825G_4">
    <vt:lpwstr>f aggressiveness. Males of D. prolongata were hyper-aggressive compared with closely related species. Comparison of the brain transcriptomes identified 21 differentially expressed genes in males of D. prolongata. They did not overlap with the list of aggr</vt:lpwstr>
  </property>
  <property fmtid="{D5CDD505-2E9C-101B-9397-08002B2CF9AE}" pid="638" name="Mendeley_Bookmark_Mm7KyZ825G_5">
    <vt:lpwstr>ession-related genes identified in D. melanogaster, suggesting that genes involved in the evolution of aggressiveness were independent of those associated with the intra-species variation in aggressiveness in Drosophila. Although females of D. prolongata </vt:lpwstr>
  </property>
  <property fmtid="{D5CDD505-2E9C-101B-9397-08002B2CF9AE}" pid="639" name="Mendeley_Bookmark_Mm7KyZ825G_6">
    <vt:lpwstr>were not aggressive as the males, expression levels of the 21 genes identified in this study were more similar between sexes than between species.", "author": [{"dropping-particle": "", "family": "Kudo", "given": "Ayumi", "non-dropping-particle": "", "par</vt:lpwstr>
  </property>
  <property fmtid="{D5CDD505-2E9C-101B-9397-08002B2CF9AE}" pid="640" name="Mendeley_Bookmark_Mm7KyZ825G_7">
    <vt:lpwstr>se-names": false, "suffix": ""}, {"dropping-particle": "", "family": "Shigenobu", "given": "Shuji", "non-dropping-particle": "", "parse-names": false, "suffix": ""}, {"dropping-particle": "", "family": "Kadota", "given": "Koji", "non-dropping-particle": "</vt:lpwstr>
  </property>
  <property fmtid="{D5CDD505-2E9C-101B-9397-08002B2CF9AE}" pid="641" name="Mendeley_Bookmark_Mm7KyZ825G_8">
    <vt:lpwstr>", "parse-names": false, "suffix": ""}, {"dropping-particle": "", "family": "Nozawa", "given": "Masafumi", "non-dropping-particle": "", "parse-names": false, "suffix": ""}, {"dropping-particle": "", "family": "Shibata", "given": "Tomoko F.", "non-dropping</vt:lpwstr>
  </property>
  <property fmtid="{D5CDD505-2E9C-101B-9397-08002B2CF9AE}" pid="642" name="Mendeley_Bookmark_Mm7KyZ825G_9">
    <vt:lpwstr>-particle": "", "parse-names": false, "suffix": ""}, {"dropping-particle": "", "family": "Ishikawa", "given": "Yukio", "non-dropping-particle": "", "parse-names": false, "suffix": ""}, {"dropping-particle": "", "family": "Matsuo", "given": "Takashi", "non</vt:lpwstr>
  </property>
  <property fmtid="{D5CDD505-2E9C-101B-9397-08002B2CF9AE}" pid="643" name="Mendeley_Bookmark_OIjgTJo2Af_1">
    <vt:lpwstr>ADDIN CSL_CITATION {"citationItems": [{"id": "ITEM-1", "itemData": {"DOI": "10.1109/TCBB.2013.68", "ISSN": "15455963", "PMID": "24091398", "abstract": "Genome annotations are often published as plain text files describing genomic features and their subcom</vt:lpwstr>
  </property>
  <property fmtid="{D5CDD505-2E9C-101B-9397-08002B2CF9AE}" pid="644" name="Mendeley_Bookmark_OIjgTJo2Af_10">
    <vt:lpwstr>ype": "article-journal", "volume": "10"}, "uris": ["http://www.mendeley.com/documents/?uuid=fc840ac9-2bda-4173-9cd9-4737a1f7cd08"]}], "mendeley": {"formattedCitation": "(Gremme et al., 2013)", "plainTextFormattedCitation": "(Gremme et al., 2013)", "previo</vt:lpwstr>
  </property>
  <property fmtid="{D5CDD505-2E9C-101B-9397-08002B2CF9AE}" pid="645" name="Mendeley_Bookmark_OIjgTJo2Af_11">
    <vt:lpwstr>uslyFormattedCitation": "(Gremme et al., 2013)"}, "properties": {"noteIndex": 0}, "schema": "https://github.com/citation-style-language/schema/raw/master/csl-citation.json"}</vt:lpwstr>
  </property>
  <property fmtid="{D5CDD505-2E9C-101B-9397-08002B2CF9AE}" pid="646" name="Mendeley_Bookmark_OIjgTJo2Af_2">
    <vt:lpwstr>ponents by an implicit annotation graph. In this paper, we present the GenomeTools, a convenient and efficient software library and associated software tools for developing bioinformatics software intended to create, process or convert annotation graphs. </vt:lpwstr>
  </property>
  <property fmtid="{D5CDD505-2E9C-101B-9397-08002B2CF9AE}" pid="647" name="Mendeley_Bookmark_OIjgTJo2Af_3">
    <vt:lpwstr>The GenomeTools strictly follow the annotation graph approach, offering a unified graph-based representation. This gives the developer intuitive and immediate access to genomic features and tools for their manipulation. To process large annotation sets wi</vt:lpwstr>
  </property>
  <property fmtid="{D5CDD505-2E9C-101B-9397-08002B2CF9AE}" pid="648" name="Mendeley_Bookmark_OIjgTJo2Af_4">
    <vt:lpwstr>th low memory overhead, we have designed and implemented an efficient pull-based approach for sequential processing of annotations. This allows to handle even the largest annotation sets, such as a complete catalogue of human variations. Our object-orient</vt:lpwstr>
  </property>
  <property fmtid="{D5CDD505-2E9C-101B-9397-08002B2CF9AE}" pid="649" name="Mendeley_Bookmark_OIjgTJo2Af_5">
    <vt:lpwstr>ed C-based software library enables a developer to conveniently implement their own functionality on annotation graphs and to integrate it into larger workflows, simultaneously accessing compressed sequence data if required. The careful C implementation o</vt:lpwstr>
  </property>
  <property fmtid="{D5CDD505-2E9C-101B-9397-08002B2CF9AE}" pid="650" name="Mendeley_Bookmark_OIjgTJo2Af_6">
    <vt:lpwstr>f the GenomeTools does not only ensure a light-weight memory footprint while allowing full sequential as well as random access to the annotation graph, but also facilitates the creation of bindings to a variety of script programming languages (like Python</vt:lpwstr>
  </property>
  <property fmtid="{D5CDD505-2E9C-101B-9397-08002B2CF9AE}" pid="651" name="Mendeley_Bookmark_OIjgTJo2Af_7">
    <vt:lpwstr> and Ruby) sharing the same interface. \u00a9 2004-2012 IEEE.", "author": [{"dropping-particle": "", "family": "Gremme", "given": "Gordon", "non-dropping-particle": "", "parse-names": false, "suffix": ""}, {"dropping-particle": "", "family": "Steinbiss", </vt:lpwstr>
  </property>
  <property fmtid="{D5CDD505-2E9C-101B-9397-08002B2CF9AE}" pid="652" name="Mendeley_Bookmark_OIjgTJo2Af_8">
    <vt:lpwstr>"given": "Sascha", "non-dropping-particle": "", "parse-names": false, "suffix": ""}, {"dropping-particle": "", "family": "Kurtz", "given": "Stefan", "non-dropping-particle": "", "parse-names": false, "suffix": ""}], "container-title": "IEEE/ACM Transactio</vt:lpwstr>
  </property>
  <property fmtid="{D5CDD505-2E9C-101B-9397-08002B2CF9AE}" pid="653" name="Mendeley_Bookmark_OIjgTJo2Af_9">
    <vt:lpwstr>ns on Computational Biology and Bioinformatics", "id": "ITEM-1", "issue": "3", "issued": {"date-parts": [["2013"]]}, "page": "645-656", "title": "Genome tools: A comprehensive software library for efficient processing of structured genome annotations", "t</vt:lpwstr>
  </property>
  <property fmtid="{D5CDD505-2E9C-101B-9397-08002B2CF9AE}" pid="654" name="Mendeley_Bookmark_OwSfxoYb5l_1">
    <vt:lpwstr>ADDIN CSL_CITATION {"citationItems": [{"id": "ITEM-1", "itemData": {"abstract": "GTF (Gene Transfer Format) and GFF (General Feature Format) are popular file formats used by bioinformatics programs to represent and exchange information about various genom</vt:lpwstr>
  </property>
  <property fmtid="{D5CDD505-2E9C-101B-9397-08002B2CF9AE}" pid="655" name="Mendeley_Bookmark_OwSfxoYb5l_2">
    <vt:lpwstr>ic features, such as gene and transcript locations and structure. GffRead and GffCompare are open source programs that provide extensive and efficient solutions to manipulate files in a GTF or GFF format. While GffRead can convert, sort, filter, transform</vt:lpwstr>
  </property>
  <property fmtid="{D5CDD505-2E9C-101B-9397-08002B2CF9AE}" pid="656" name="Mendeley_Bookmark_OwSfxoYb5l_3">
    <vt:lpwstr>, or cluster genomic features, GffCompare can be used to compare and merge different gene annotations.", "author": [{"dropping-particle": "", "family": "Pertea", "given": "G", "non-dropping-particle": "", "parse-names": false, "suffix": ""}, {"dropping-pa</vt:lpwstr>
  </property>
  <property fmtid="{D5CDD505-2E9C-101B-9397-08002B2CF9AE}" pid="657" name="Mendeley_Bookmark_OwSfxoYb5l_4">
    <vt:lpwstr>rticle": "", "family": "Pertea", "given": "M", "non-dropping-particle": "", "parse-names": false, "suffix": ""}], "container-title": "F1000Research", "id": "ITEM-1", "issue": "304", "issued": {"date-parts": [["2020"]]}, "page": "1-20", "title": "GFF Utili</vt:lpwstr>
  </property>
  <property fmtid="{D5CDD505-2E9C-101B-9397-08002B2CF9AE}" pid="658" name="Mendeley_Bookmark_OwSfxoYb5l_5">
    <vt:lpwstr>ties: GffRead and GffCompare [version 2; peer review: 3 approved]", "type": "article-journal", "volume": "9"}, "uris": ["http://www.mendeley.com/documents/?uuid=37f0b731-27f3-4e3a-8e8f-965dffb969cc"]}], "mendeley": {"formattedCitation": "(Pertea &amp; Pertea,</vt:lpwstr>
  </property>
  <property fmtid="{D5CDD505-2E9C-101B-9397-08002B2CF9AE}" pid="659" name="Mendeley_Bookmark_OwSfxoYb5l_6">
    <vt:lpwstr> 2020)", "plainTextFormattedCitation": "(Pertea &amp; Pertea, 2020)", "previouslyFormattedCitation": "(Pertea &amp; Pertea, 2020)"}, "properties": {"noteIndex": 0}, "schema": "https://github.com/citation-style-language/schema/raw/master/csl-citation.json"}</vt:lpwstr>
  </property>
  <property fmtid="{D5CDD505-2E9C-101B-9397-08002B2CF9AE}" pid="660" name="Mendeley_Bookmark_PeASEtvjNB_1">
    <vt:lpwstr>ADDIN CSL_CITATION {"citationItems": [{"id": "ITEM-1", "itemData": {"DOI": "10.1093/molbev/msab199", "ISSN": "15371719", "PMID": "34320186", "abstract": "Methods for evaluating the quality of genomic and metagenomic data are essential to aid genome assemb</vt:lpwstr>
  </property>
  <property fmtid="{D5CDD505-2E9C-101B-9397-08002B2CF9AE}" pid="661" name="Mendeley_Bookmark_PeASEtvjNB_10">
    <vt:lpwstr>450-7e3e-46e3-9936-7518f3d59659"]}], "mendeley": {"formattedCitation": "(Manni et al., 2021)", "plainTextFormattedCitation": "(Manni et al., 2021)", "previouslyFormattedCitation": "(Manni et al., 2021)"}, "properties": {"noteIndex": 0}, "schema": "https:/</vt:lpwstr>
  </property>
  <property fmtid="{D5CDD505-2E9C-101B-9397-08002B2CF9AE}" pid="662" name="Mendeley_Bookmark_PeASEtvjNB_11">
    <vt:lpwstr>/github.com/citation-style-language/schema/raw/master/csl-citation.json"}</vt:lpwstr>
  </property>
  <property fmtid="{D5CDD505-2E9C-101B-9397-08002B2CF9AE}" pid="663" name="Mendeley_Bookmark_PeASEtvjNB_2">
    <vt:lpwstr>ly procedures and to correctly interpret the results of subsequent analyses. BUSCO estimates the completeness and redundancy of processed genomic data based on universal single-copy orthologs. Here, we present new functionalities and major improvements of</vt:lpwstr>
  </property>
  <property fmtid="{D5CDD505-2E9C-101B-9397-08002B2CF9AE}" pid="664" name="Mendeley_Bookmark_PeASEtvjNB_3">
    <vt:lpwstr> the BUSCO software, as well as the renewal and expansion of the underlying data sets in sync with the OrthoDB v10 release. Among the major novelties, BUSCO now enables phylogenetic placement of the input sequence to automatically select the most appropri</vt:lpwstr>
  </property>
  <property fmtid="{D5CDD505-2E9C-101B-9397-08002B2CF9AE}" pid="665" name="Mendeley_Bookmark_PeASEtvjNB_4">
    <vt:lpwstr>ate BUSCO data set for the assessment, allowing the analysis of metagenome-Assembled genomes of unknown origin. A newly introduced genome workflow increases the efficiency and runtimes especially on large eukaryotic genomes. BUSCO is the only tool capable</vt:lpwstr>
  </property>
  <property fmtid="{D5CDD505-2E9C-101B-9397-08002B2CF9AE}" pid="666" name="Mendeley_Bookmark_PeASEtvjNB_5">
    <vt:lpwstr> of assessing both eukaryotic and prokaryotic species, and can be applied to various data types, from genome assemblies and metagenomic bins, to transcriptomes and gene sets.", "author": [{"dropping-particle": "", "family": "Manni", "given": "Mos\u00e8", </vt:lpwstr>
  </property>
  <property fmtid="{D5CDD505-2E9C-101B-9397-08002B2CF9AE}" pid="667" name="Mendeley_Bookmark_PeASEtvjNB_6">
    <vt:lpwstr>"non-dropping-particle": "", "parse-names": false, "suffix": ""}, {"dropping-particle": "", "family": "Berkeley", "given": "Matthew R.", "non-dropping-particle": "", "parse-names": false, "suffix": ""}, {"dropping-particle": "", "family": "Seppey", "given</vt:lpwstr>
  </property>
  <property fmtid="{D5CDD505-2E9C-101B-9397-08002B2CF9AE}" pid="668" name="Mendeley_Bookmark_PeASEtvjNB_7">
    <vt:lpwstr>": "Mathieu", "non-dropping-particle": "", "parse-names": false, "suffix": ""}, {"dropping-particle": "", "family": "Sim\u00e3o", "given": "Felipe A.", "non-dropping-particle": "", "parse-names": false, "suffix": ""}, {"dropping-particle": "", "family": "</vt:lpwstr>
  </property>
  <property fmtid="{D5CDD505-2E9C-101B-9397-08002B2CF9AE}" pid="669" name="Mendeley_Bookmark_PeASEtvjNB_8">
    <vt:lpwstr>Zdobnov", "given": "Evgeny M.", "non-dropping-particle": "", "parse-names": false, "suffix": ""}], "container-title": "Molecular Biology and Evolution", "id": "ITEM-1", "issue": "10", "issued": {"date-parts": [["2021"]]}, "page": "4647-4654", "title": "BU</vt:lpwstr>
  </property>
  <property fmtid="{D5CDD505-2E9C-101B-9397-08002B2CF9AE}" pid="670" name="Mendeley_Bookmark_PeASEtvjNB_9">
    <vt:lpwstr>SCO Update: Novel and Streamlined Workflows along with Broader and Deeper Phylogenetic Coverage for Scoring of Eukaryotic, Prokaryotic, and Viral Genomes", "type": "article-journal", "volume": "38"}, "uris": ["http://www.mendeley.com/documents/?uuid=4f0de</vt:lpwstr>
  </property>
  <property fmtid="{D5CDD505-2E9C-101B-9397-08002B2CF9AE}" pid="671" name="Mendeley_Bookmark_PsKiN0xPzO_1">
    <vt:lpwstr>ADDIN CSL_CITATION {"citationItems": [{"id": "ITEM-1", "itemData": {"DOI": "10.1111/evo.13847", "ISSN": "15585646", "abstract": "Evolution of relative organ size is the most prolific source of morphological diversity, yet the underlying molecular mechanis</vt:lpwstr>
  </property>
  <property fmtid="{D5CDD505-2E9C-101B-9397-08002B2CF9AE}" pid="672" name="Mendeley_Bookmark_PsKiN0xPzO_10">
    <vt:lpwstr>phenotypic evolution. However, relatively little is known about the influence of enhancer architecture and intergenic interactions on regulatory evolution. We address this question by examining chemosensory system evolution in Drosophila. Drosophila prolo</vt:lpwstr>
  </property>
  <property fmtid="{D5CDD505-2E9C-101B-9397-08002B2CF9AE}" pid="673" name="Mendeley_Bookmark_PsKiN0xPzO_11">
    <vt:lpwstr>ngata males show a massively increased number of chemosensory bristles compared to females and males of sibling species. This increase is driven by sex-specific transformation of ancestrally mechanosensory organs. Consistent with this phenotype, the Pox n</vt:lpwstr>
  </property>
  <property fmtid="{D5CDD505-2E9C-101B-9397-08002B2CF9AE}" pid="674" name="Mendeley_Bookmark_PsKiN0xPzO_12">
    <vt:lpwstr>euro transcription factor (Poxn), which specifies chemosensory bristle identity, shows expanded expression in D. prolongata males. Poxn expression is controlled by nonadditive interactions among widely dispersed enhancers. Although some D. prolongata Poxn</vt:lpwstr>
  </property>
  <property fmtid="{D5CDD505-2E9C-101B-9397-08002B2CF9AE}" pid="675" name="Mendeley_Bookmark_PsKiN0xPzO_13">
    <vt:lpwstr> enhancers show increased activity, the additive component of this increase is slight, suggesting that most changes in Poxn expression are due to epistatic interactions between Poxn enhancers and trans-regulatory factors. Indeed, the expansion of D. prolo</vt:lpwstr>
  </property>
  <property fmtid="{D5CDD505-2E9C-101B-9397-08002B2CF9AE}" pid="676" name="Mendeley_Bookmark_PsKiN0xPzO_14">
    <vt:lpwstr>ngata Poxn enhancer activity is only observed in cells that express doublesex (dsx), the gene that controls sexual differentiation in Drosophila and also shows increased expression in D. prolongata males due to cis-regulatory changes. Although expanded ds</vt:lpwstr>
  </property>
  <property fmtid="{D5CDD505-2E9C-101B-9397-08002B2CF9AE}" pid="677" name="Mendeley_Bookmark_PsKiN0xPzO_15">
    <vt:lpwstr>x expression may contribute to increased activity of D. prolongata Poxn enhancers, this interaction is not sufficient to explain the full expansion of Poxn expression, suggesting that cis\u2013trans interactions between Poxn, dsx, and additional unknown g</vt:lpwstr>
  </property>
  <property fmtid="{D5CDD505-2E9C-101B-9397-08002B2CF9AE}" pid="678" name="Mendeley_Bookmark_PsKiN0xPzO_16">
    <vt:lpwstr>enes are necessary to produce the derived D. prolongata phenotype. Overall, our results demonstrate the importance of epistatic gene interactions for evolution, particularly when pivotal genes have complex regulatory architecture.", "author": [{"dropping-</vt:lpwstr>
  </property>
  <property fmtid="{D5CDD505-2E9C-101B-9397-08002B2CF9AE}" pid="679" name="Mendeley_Bookmark_PsKiN0xPzO_17">
    <vt:lpwstr>particle": "", "family": "Luecke", "given": "David", "non-dropping-particle": "", "parse-names": false, "suffix": ""}, {"dropping-particle": "", "family": "Rice", "given": "Gavin", "non-dropping-particle": "", "parse-names": false, "suffix": ""}, {"droppi</vt:lpwstr>
  </property>
  <property fmtid="{D5CDD505-2E9C-101B-9397-08002B2CF9AE}" pid="680" name="Mendeley_Bookmark_PsKiN0xPzO_18">
    <vt:lpwstr>ng-particle": "", "family": "Kopp", "given": "Artyom", "non-dropping-particle": "", "parse-names": false, "suffix": ""}], "container-title": "Evolution and Development", "id": "ITEM-2", "issue": "1-2", "issued": {"date-parts": [["2022"]]}, "page": "37-60"</vt:lpwstr>
  </property>
  <property fmtid="{D5CDD505-2E9C-101B-9397-08002B2CF9AE}" pid="681" name="Mendeley_Bookmark_PsKiN0xPzO_19">
    <vt:lpwstr>, "title": "Sex-specific evolution of a &lt;i&gt;Drosophila&lt;/i&gt; sensory system via interacting &lt;i&gt;cis&lt;/i&gt;- and &lt;i&gt;trans&lt;/i&gt;-regulatory changes", "type": "article-journal", "volume": "24"}, "uris": ["http://www.mendeley.com/documents/?uuid=4df680ba-4bcb-439d-88b</vt:lpwstr>
  </property>
  <property fmtid="{D5CDD505-2E9C-101B-9397-08002B2CF9AE}" pid="682" name="Mendeley_Bookmark_PsKiN0xPzO_2">
    <vt:lpwstr>ms that modify growth control are largely unknown. Models where organ proportions have undergone recent evolutionary changes hold the greatest promise for understanding this process. Uniquely among Drosophila species, Drosophila prolongata displays a dram</vt:lpwstr>
  </property>
  <property fmtid="{D5CDD505-2E9C-101B-9397-08002B2CF9AE}" pid="683" name="Mendeley_Bookmark_PsKiN0xPzO_20">
    <vt:lpwstr>b-6316ab7b0e8e"]}, {"id": "ITEM-3", "itemData": {"DOI": "10.1002/ece3.5819", "ISSN": "20457758", "abstract": "Binary communication systems that involve sex-specific signaling and sex-specific signal perception play a key role in sexual selection and in th</vt:lpwstr>
  </property>
  <property fmtid="{D5CDD505-2E9C-101B-9397-08002B2CF9AE}" pid="684" name="Mendeley_Bookmark_PsKiN0xPzO_21">
    <vt:lpwstr>e evolution of sexually dimorphic traits. The driving forces and genetic changes underlying such traits can be investigated in systems where sex-specific signaling and perception have emerged recently and show evidence of potential coevolution. A promisin</vt:lpwstr>
  </property>
  <property fmtid="{D5CDD505-2E9C-101B-9397-08002B2CF9AE}" pid="685" name="Mendeley_Bookmark_PsKiN0xPzO_22">
    <vt:lpwstr>g model is found in Drosophila prolongata, which exhibits a species-specific increase in the number of male chemosensory bristles. We show that this transition coincides with recent evolutionary changes in cuticular hydrocarbon (CHC) profiles. Long-chain </vt:lpwstr>
  </property>
  <property fmtid="{D5CDD505-2E9C-101B-9397-08002B2CF9AE}" pid="686" name="Mendeley_Bookmark_PsKiN0xPzO_23">
    <vt:lpwstr>CHCs that are sexually monomorphic in the closest relatives of D. prolongata (D. rhopaloa, D. carrolli, D. kurseongensis, and D. fuyamai) are strongly male-biased in this species. We also identify an intraspecific female-limited polymorphism, where some f</vt:lpwstr>
  </property>
  <property fmtid="{D5CDD505-2E9C-101B-9397-08002B2CF9AE}" pid="687" name="Mendeley_Bookmark_PsKiN0xPzO_24">
    <vt:lpwstr>emales have male-like CHC profiles. Both the origin of sexually dimorphic CHC profiles and the female-limited polymorphism in D. prolongata involve changes in the relative amounts of three mono-alkene homologs, 9-tricosene, 9-pentacosene, and 9-heptacosen</vt:lpwstr>
  </property>
  <property fmtid="{D5CDD505-2E9C-101B-9397-08002B2CF9AE}" pid="688" name="Mendeley_Bookmark_PsKiN0xPzO_25">
    <vt:lpwstr>e, all of which share a common biosynthetic origin and point to a potentially simple genetic change underlying these traits. Our results suggest that pheromone synthesis may have coevolved with chemosensory perception and open the way for reconstructing t</vt:lpwstr>
  </property>
  <property fmtid="{D5CDD505-2E9C-101B-9397-08002B2CF9AE}" pid="689" name="Mendeley_Bookmark_PsKiN0xPzO_26">
    <vt:lpwstr>he origin of sexual dimorphism in this communication system.", "author": [{"dropping-particle": "", "family": "Luo", "given": "Yige", "non-dropping-particle": "", "parse-names": false, "suffix": ""}, {"dropping-particle": "", "family": "Zhang", "given": "</vt:lpwstr>
  </property>
  <property fmtid="{D5CDD505-2E9C-101B-9397-08002B2CF9AE}" pid="690" name="Mendeley_Bookmark_PsKiN0xPzO_27">
    <vt:lpwstr>Yunwei", "non-dropping-particle": "", "parse-names": false, "suffix": ""}, {"dropping-particle": "", "family": "Farine", "given": "Jean Pierre", "non-dropping-particle": "", "parse-names": false, "suffix": ""}, {"dropping-particle": "", "family": "Ferveur</vt:lpwstr>
  </property>
  <property fmtid="{D5CDD505-2E9C-101B-9397-08002B2CF9AE}" pid="691" name="Mendeley_Bookmark_PsKiN0xPzO_28">
    <vt:lpwstr>", "given": "Jean Fran\u00e7ois", "non-dropping-particle": "", "parse-names": false, "suffix": ""}, {"dropping-particle": "", "family": "Ram\u00edrez", "given": "Santiago", "non-dropping-particle": "", "parse-names": false, "suffix": ""}, {"dropping-parti</vt:lpwstr>
  </property>
  <property fmtid="{D5CDD505-2E9C-101B-9397-08002B2CF9AE}" pid="692" name="Mendeley_Bookmark_PsKiN0xPzO_29">
    <vt:lpwstr>cle": "", "family": "Kopp", "given": "Artyom", "non-dropping-particle": "", "parse-names": false, "suffix": ""}], "container-title": "Ecology and Evolution", "id": "ITEM-3", "issue": "23", "issued": {"date-parts": [["2019"]]}, "page": "13608-13618", "titl</vt:lpwstr>
  </property>
  <property fmtid="{D5CDD505-2E9C-101B-9397-08002B2CF9AE}" pid="693" name="Mendeley_Bookmark_PsKiN0xPzO_3">
    <vt:lpwstr>atic, male-specific increase in the size of its forelegs relative to other legs. By comparing leg development between males and females of D. prolongata and its closest relative Drosophila carrolli, we show that the exaggerated male forelegs are produced </vt:lpwstr>
  </property>
  <property fmtid="{D5CDD505-2E9C-101B-9397-08002B2CF9AE}" pid="694" name="Mendeley_Bookmark_PsKiN0xPzO_30">
    <vt:lpwstr>e": "Evolution of sexually dimorphic pheromone profiles coincides with increased number of male-specific chemosensory organs in &lt;i&gt;Drosophila prolongata&lt;/i&gt;", "type": "article-journal", "volume": "9"}, "uris": ["http://www.mendeley.com/documents/?uuid=167</vt:lpwstr>
  </property>
  <property fmtid="{D5CDD505-2E9C-101B-9397-08002B2CF9AE}" pid="695" name="Mendeley_Bookmark_PsKiN0xPzO_31">
    <vt:lpwstr>3586a-a0af-450b-9e18-6f6be8009115"]}], "mendeley": {"formattedCitation": "(D. Luecke et al., 2022; D. M. Luecke &amp; Kopp, 2019; Luo et al., 2019)", "plainTextFormattedCitation": "(D. Luecke et al., 2022; D. M. Luecke &amp; Kopp, 2019; Luo et al., 2019)", "previ</vt:lpwstr>
  </property>
  <property fmtid="{D5CDD505-2E9C-101B-9397-08002B2CF9AE}" pid="696" name="Mendeley_Bookmark_PsKiN0xPzO_32">
    <vt:lpwstr>ouslyFormattedCitation": "(D. Luecke et al., 2022; D. M. Luecke &amp; Kopp, 2019; Luo et al., 2019)"}, "properties": {"noteIndex": 0}, "schema": "https://github.com/citation-style-language/schema/raw/master/csl-citation.json"}</vt:lpwstr>
  </property>
  <property fmtid="{D5CDD505-2E9C-101B-9397-08002B2CF9AE}" pid="697" name="Mendeley_Bookmark_PsKiN0xPzO_4">
    <vt:lpwstr>by a sex- and segment-specific increase in mitosis during the final larval instar. Intersegmental compensatory control, where smaller leg primordia grow at a faster rate, is observed in both species and sexes. However, the equilibrium growth rates that de</vt:lpwstr>
  </property>
  <property fmtid="{D5CDD505-2E9C-101B-9397-08002B2CF9AE}" pid="698" name="Mendeley_Bookmark_PsKiN0xPzO_5">
    <vt:lpwstr>termine the final relative proportion between the first and second legs have shifted in male D. prolongata compared both to conspecific females and to D. carrolli. We suggest that the observed developmental changes that produce new adult proportions refle</vt:lpwstr>
  </property>
  <property fmtid="{D5CDD505-2E9C-101B-9397-08002B2CF9AE}" pid="699" name="Mendeley_Bookmark_PsKiN0xPzO_6">
    <vt:lpwstr>ct an interplay between conserved growth coordination mechanisms and evolving organ-specific growth targets.", "author": [{"dropping-particle": "", "family": "Luecke", "given": "David Michael", "non-dropping-particle": "", "parse-names": false, "suffix": </vt:lpwstr>
  </property>
  <property fmtid="{D5CDD505-2E9C-101B-9397-08002B2CF9AE}" pid="700" name="Mendeley_Bookmark_PsKiN0xPzO_7">
    <vt:lpwstr>""}, {"dropping-particle": "", "family": "Kopp", "given": "Artyom", "non-dropping-particle": "", "parse-names": false, "suffix": ""}], "container-title": "Evolution", "id": "ITEM-1", "issue": "11", "issued": {"date-parts": [["2019"]]}, "page": "2281-2294"</vt:lpwstr>
  </property>
  <property fmtid="{D5CDD505-2E9C-101B-9397-08002B2CF9AE}" pid="701" name="Mendeley_Bookmark_PsKiN0xPzO_8">
    <vt:lpwstr>, "title": "Sex-specific evolution of relative leg size in &lt;i&gt;Drosophila prolongata&lt;/i&gt; results from changes in the intersegmental coordination of tissue growth", "type": "article-journal", "volume": "73"}, "uris": ["http://www.mendeley.com/documents/?uui</vt:lpwstr>
  </property>
  <property fmtid="{D5CDD505-2E9C-101B-9397-08002B2CF9AE}" pid="702" name="Mendeley_Bookmark_PsKiN0xPzO_9">
    <vt:lpwstr>d=db8224ce-e0d3-453a-9593-3c6c4037f9dd"]}, {"id": "ITEM-2", "itemData": {"DOI": "10.1111/ede.12398", "ISSN": "1525142X", "PMID": "35239254", "abstract": "The evolution of gene expression via cis-regulatory changes is well established as a major driver of </vt:lpwstr>
  </property>
  <property fmtid="{D5CDD505-2E9C-101B-9397-08002B2CF9AE}" pid="703" name="Mendeley_Bookmark_Q9TQi0fUAQ_1">
    <vt:lpwstr>ADDIN CSL_CITATION {"citationItems": [{"id": "ITEM-1", "itemData": {"DOI": "10.1186/1471-2105-12-491", "ISSN": "14712105", "PMID": "22192575", "abstract": "Background: Second-generation sequencing technologies are precipitating major shifts with regards t</vt:lpwstr>
  </property>
  <property fmtid="{D5CDD505-2E9C-101B-9397-08002B2CF9AE}" pid="704" name="Mendeley_Bookmark_Q9TQi0fUAQ_10">
    <vt:lpwstr>iven": "Mark", "non-dropping-particle": "", "parse-names": false, "suffix": ""}], "container-title": "BMC Bioinformatics", "id": "ITEM-1", "issue": "1", "issued": {"date-parts": [["2011"]]}, "title": "MAKER2: An annotation pipeline and genome-database man</vt:lpwstr>
  </property>
  <property fmtid="{D5CDD505-2E9C-101B-9397-08002B2CF9AE}" pid="705" name="Mendeley_Bookmark_Q9TQi0fUAQ_11">
    <vt:lpwstr>agement tool for second-generation genome projects", "type": "article-journal", "volume": "12"}, "uris": ["http://www.mendeley.com/documents/?uuid=1cc2cb6c-0911-4507-baee-5219f2a783de"]}], "mendeley": {"formattedCitation": "(Holt &amp; Yandell, 2011)", "plain</vt:lpwstr>
  </property>
  <property fmtid="{D5CDD505-2E9C-101B-9397-08002B2CF9AE}" pid="706" name="Mendeley_Bookmark_Q9TQi0fUAQ_12">
    <vt:lpwstr>TextFormattedCitation": "(Holt &amp; Yandell, 2011)", "previouslyFormattedCitation": "(Holt &amp; Yandell, 2011)"}, "properties": {"noteIndex": 0}, "schema": "https://github.com/citation-style-language/schema/raw/master/csl-citation.json"}</vt:lpwstr>
  </property>
  <property fmtid="{D5CDD505-2E9C-101B-9397-08002B2CF9AE}" pid="707" name="Mendeley_Bookmark_Q9TQi0fUAQ_2">
    <vt:lpwstr>o what kinds of genomes are being sequenced and how they are annotated. While the first generation of genome projects focused on well-studied model organisms, many of today's projects involve exotic organisms whose genomes are largely terra incognita. Thi</vt:lpwstr>
  </property>
  <property fmtid="{D5CDD505-2E9C-101B-9397-08002B2CF9AE}" pid="708" name="Mendeley_Bookmark_Q9TQi0fUAQ_3">
    <vt:lpwstr>s complicates their annotation, because unlike first-generation projects, there are no pre-existing 'gold-standard' gene-models with which to train gene-finders. Improvements in genome assembly and the wide availability of mRNA-seq data are also creating </vt:lpwstr>
  </property>
  <property fmtid="{D5CDD505-2E9C-101B-9397-08002B2CF9AE}" pid="709" name="Mendeley_Bookmark_Q9TQi0fUAQ_4">
    <vt:lpwstr>opportunities to update and re-annotate previously published genome annotations. Today's genome projects are thus in need of new genome annotation tools that can meet the challenges and opportunities presented by second-generation sequencing technologies.</vt:lpwstr>
  </property>
  <property fmtid="{D5CDD505-2E9C-101B-9397-08002B2CF9AE}" pid="710" name="Mendeley_Bookmark_Q9TQi0fUAQ_5">
    <vt:lpwstr>Results: We present MAKER2, a genome annotation and data management tool designed for second-generation genome projects. MAKER2 is a multi-threaded, parallelized application that can process second-generation datasets of virtually any size. We show that M</vt:lpwstr>
  </property>
  <property fmtid="{D5CDD505-2E9C-101B-9397-08002B2CF9AE}" pid="711" name="Mendeley_Bookmark_Q9TQi0fUAQ_6">
    <vt:lpwstr>AKER2 can produce accurate annotations for novel genomes where training-data are limited, of low quality or even non-existent. MAKER2 also provides an easy means to use mRNA-seq data to improve annotation quality; and it can use these data to update legac</vt:lpwstr>
  </property>
  <property fmtid="{D5CDD505-2E9C-101B-9397-08002B2CF9AE}" pid="712" name="Mendeley_Bookmark_Q9TQi0fUAQ_7">
    <vt:lpwstr>y annotations, significantly improving their quality. We also show that MAKER2 can evaluate the quality of genome annotations, and identify and prioritize problematic annotations for manual review.Conclusions: MAKER2 is the first annotation engine specifi</vt:lpwstr>
  </property>
  <property fmtid="{D5CDD505-2E9C-101B-9397-08002B2CF9AE}" pid="713" name="Mendeley_Bookmark_Q9TQi0fUAQ_8">
    <vt:lpwstr>cally designed for second-generation genome projects. MAKER2 scales to datasets of any size, requires little in the way of training data, and can use mRNA-seq data to improve annotation quality. It can also update and manage legacy genome annotation datas</vt:lpwstr>
  </property>
  <property fmtid="{D5CDD505-2E9C-101B-9397-08002B2CF9AE}" pid="714" name="Mendeley_Bookmark_Q9TQi0fUAQ_9">
    <vt:lpwstr>ets. \u00a9 2011 Holt and Yandell; licensee BioMed Central Ltd.", "author": [{"dropping-particle": "", "family": "Holt", "given": "Carson", "non-dropping-particle": "", "parse-names": false, "suffix": ""}, {"dropping-particle": "", "family": "Yandell", "g</vt:lpwstr>
  </property>
  <property fmtid="{D5CDD505-2E9C-101B-9397-08002B2CF9AE}" pid="715" name="Mendeley_Bookmark_RoYcV0Drgd_1">
    <vt:lpwstr>ADDIN CSL_CITATION {"citationItems": [{"id": "ITEM-1", "itemData": {"DOI": "10.1038/nprot.2013.084.De", "ISBN": "3942667509", "ISSN": "1754-2189 (Print)", "PMID": "23845962", "abstract": "De novo assembly of RNA-Seq data allows us to study transcriptomes </vt:lpwstr>
  </property>
  <property fmtid="{D5CDD505-2E9C-101B-9397-08002B2CF9AE}" pid="716" name="Mendeley_Bookmark_RoYcV0Drgd_10">
    <vt:lpwstr>"given": "Matthew D", "non-dropping-particle": "", "parse-names": false, "suffix": ""}, {"dropping-particle": "", "family": "Ott", "given": "Michael", "non-dropping-particle": "", "parse-names": false, "suffix": ""}, {"dropping-particle": "", "family": "O</vt:lpwstr>
  </property>
  <property fmtid="{D5CDD505-2E9C-101B-9397-08002B2CF9AE}" pid="717" name="Mendeley_Bookmark_RoYcV0Drgd_11">
    <vt:lpwstr>rvis", "given": "Joshua", "non-dropping-particle": "", "parse-names": false, "suffix": ""}, {"dropping-particle": "", "family": "Pochet", "given": "Nathalie", "non-dropping-particle": "", "parse-names": false, "suffix": ""}, {"dropping-particle": "", "fam</vt:lpwstr>
  </property>
  <property fmtid="{D5CDD505-2E9C-101B-9397-08002B2CF9AE}" pid="718" name="Mendeley_Bookmark_RoYcV0Drgd_12">
    <vt:lpwstr>ily": "Strozzi", "given": "Francesco", "non-dropping-particle": "", "parse-names": false, "suffix": ""}, {"dropping-particle": "", "family": "Weeks", "given": "Nathan", "non-dropping-particle": "", "parse-names": false, "suffix": ""}, {"dropping-particle"</vt:lpwstr>
  </property>
  <property fmtid="{D5CDD505-2E9C-101B-9397-08002B2CF9AE}" pid="719" name="Mendeley_Bookmark_RoYcV0Drgd_13">
    <vt:lpwstr>: "", "family": "Westerman", "given": "Rick", "non-dropping-particle": "", "parse-names": false, "suffix": ""}, {"dropping-particle": "", "family": "William", "given": "Thomas", "non-dropping-particle": "", "parse-names": false, "suffix": ""}, {"dropping-</vt:lpwstr>
  </property>
  <property fmtid="{D5CDD505-2E9C-101B-9397-08002B2CF9AE}" pid="720" name="Mendeley_Bookmark_RoYcV0Drgd_14">
    <vt:lpwstr>particle": "", "family": "Dewey", "given": "Colin N", "non-dropping-particle": "", "parse-names": false, "suffix": ""}, {"dropping-particle": "", "family": "Henschel", "given": "Robert", "non-dropping-particle": "", "parse-names": false, "suffix": ""}, {"</vt:lpwstr>
  </property>
  <property fmtid="{D5CDD505-2E9C-101B-9397-08002B2CF9AE}" pid="721" name="Mendeley_Bookmark_RoYcV0Drgd_15">
    <vt:lpwstr>dropping-particle": "", "family": "Leduc", "given": "Richard D", "non-dropping-particle": "", "parse-names": false, "suffix": ""}, {"dropping-particle": "", "family": "Friedman", "given": "Nir", "non-dropping-particle": "", "parse-names": false, "suffix":</vt:lpwstr>
  </property>
  <property fmtid="{D5CDD505-2E9C-101B-9397-08002B2CF9AE}" pid="722" name="Mendeley_Bookmark_RoYcV0Drgd_16">
    <vt:lpwstr> ""}, {"dropping-particle": "", "family": "Regev", "given": "Aviv", "non-dropping-particle": "", "parse-names": false, "suffix": ""}], "container-title": "Nature protocols", "id": "ITEM-1", "issue": "8", "issued": {"date-parts": [["2013"]]}, "number-of-pa</vt:lpwstr>
  </property>
  <property fmtid="{D5CDD505-2E9C-101B-9397-08002B2CF9AE}" pid="723" name="Mendeley_Bookmark_RoYcV0Drgd_17">
    <vt:lpwstr>ges": "1-43", "title": "De novo transcript sequence recostruction from RNA-Seq: reference generation and analysis with Trinity", "type": "book", "volume": "8"}, "uris": ["http://www.mendeley.com/documents/?uuid=d9cb6039-068c-48c0-9a06-b02e1c109d07"]}], "m</vt:lpwstr>
  </property>
  <property fmtid="{D5CDD505-2E9C-101B-9397-08002B2CF9AE}" pid="724" name="Mendeley_Bookmark_RoYcV0Drgd_18">
    <vt:lpwstr>endeley": {"formattedCitation": "(Haas et al., 2013)", "plainTextFormattedCitation": "(Haas et al., 2013)", "previouslyFormattedCitation": "(Haas et al., 2013)"}, "properties": {"noteIndex": 0}, "schema": "https://github.com/citation-style-language/schema</vt:lpwstr>
  </property>
  <property fmtid="{D5CDD505-2E9C-101B-9397-08002B2CF9AE}" pid="725" name="Mendeley_Bookmark_RoYcV0Drgd_19">
    <vt:lpwstr>/raw/master/csl-citation.json"}</vt:lpwstr>
  </property>
  <property fmtid="{D5CDD505-2E9C-101B-9397-08002B2CF9AE}" pid="726" name="Mendeley_Bookmark_RoYcV0Drgd_2">
    <vt:lpwstr>without the need for a genome sequence, such as in non-model organisms of ecological and evolutionary importance, cancer samples, or the microbiome. In this protocol, we describe the use of the Trinity platform for de novo transcriptome assembly from RNA-</vt:lpwstr>
  </property>
  <property fmtid="{D5CDD505-2E9C-101B-9397-08002B2CF9AE}" pid="727" name="Mendeley_Bookmark_RoYcV0Drgd_3">
    <vt:lpwstr>Seq data in non-model organisms. We also present Trinity\u2019s supported companion utilities for downstream applications, including RSEM for transcript abundance estimation, R/Bioconductor packages for identifying differentially expressed transcripts acr</vt:lpwstr>
  </property>
  <property fmtid="{D5CDD505-2E9C-101B-9397-08002B2CF9AE}" pid="728" name="Mendeley_Bookmark_RoYcV0Drgd_4">
    <vt:lpwstr>oss samples, and approaches to identify protein coding genes. In an included tutorial we provide a workflow for genome-independent transcriptome analysis leveraging the Trinity platform. The software, documentation and demonstrations are freely available </vt:lpwstr>
  </property>
  <property fmtid="{D5CDD505-2E9C-101B-9397-08002B2CF9AE}" pid="729" name="Mendeley_Bookmark_RoYcV0Drgd_5">
    <vt:lpwstr>from http://trinityrnaseq.sf.net.", "author": [{"dropping-particle": "", "family": "Haas", "given": "Brian J", "non-dropping-particle": "", "parse-names": false, "suffix": ""}, {"dropping-particle": "", "family": "Papanicolaou", "given": "Alexie", "non-dr</vt:lpwstr>
  </property>
  <property fmtid="{D5CDD505-2E9C-101B-9397-08002B2CF9AE}" pid="730" name="Mendeley_Bookmark_RoYcV0Drgd_6">
    <vt:lpwstr>opping-particle": "", "parse-names": false, "suffix": ""}, {"dropping-particle": "", "family": "Yassour", "given": "Moran", "non-dropping-particle": "", "parse-names": false, "suffix": ""}, {"dropping-particle": "", "family": "Grabherr", "given": "Manfred</vt:lpwstr>
  </property>
  <property fmtid="{D5CDD505-2E9C-101B-9397-08002B2CF9AE}" pid="731" name="Mendeley_Bookmark_RoYcV0Drgd_7">
    <vt:lpwstr>", "non-dropping-particle": "", "parse-names": false, "suffix": ""}, {"dropping-particle": "", "family": "Philip", "given": "D", "non-dropping-particle": "", "parse-names": false, "suffix": ""}, {"dropping-particle": "", "family": "Bowden", "given": "Josh</vt:lpwstr>
  </property>
  <property fmtid="{D5CDD505-2E9C-101B-9397-08002B2CF9AE}" pid="732" name="Mendeley_Bookmark_RoYcV0Drgd_8">
    <vt:lpwstr>ua", "non-dropping-particle": "", "parse-names": false, "suffix": ""}, {"dropping-particle": "", "family": "Couger", "given": "Matthew Brian", "non-dropping-particle": "", "parse-names": false, "suffix": ""}, {"dropping-particle": "", "family": "Eccles", </vt:lpwstr>
  </property>
  <property fmtid="{D5CDD505-2E9C-101B-9397-08002B2CF9AE}" pid="733" name="Mendeley_Bookmark_RoYcV0Drgd_9">
    <vt:lpwstr>"given": "David", "non-dropping-particle": "", "parse-names": false, "suffix": ""}, {"dropping-particle": "", "family": "Li", "given": "Bo", "non-dropping-particle": "", "parse-names": false, "suffix": ""}, {"dropping-particle": "", "family": "Macmanes", </vt:lpwstr>
  </property>
  <property fmtid="{D5CDD505-2E9C-101B-9397-08002B2CF9AE}" pid="734" name="Mendeley_Bookmark_RtahYWJbdq_1">
    <vt:lpwstr>ADDIN CSL_CITATION {"citationItems": [{"id": "ITEM-1", "itemData": {"DOI": "10.1016/j.ydbio.2007.07.030", "ISSN": "00121606", "PMID": "17868668", "abstract": "Animal diversity is shaped by the origin and diversification of new morphological structures. Ma</vt:lpwstr>
  </property>
  <property fmtid="{D5CDD505-2E9C-101B-9397-08002B2CF9AE}" pid="735" name="Mendeley_Bookmark_RtahYWJbdq_10">
    <vt:lpwstr>na &amp; Kopp, 2007)", "previouslyFormattedCitation": "(Barmina &amp; Kopp, 2007)"}, "properties": {"noteIndex": 0}, "schema": "https://github.com/citation-style-language/schema/raw/master/csl-citation.json"}</vt:lpwstr>
  </property>
  <property fmtid="{D5CDD505-2E9C-101B-9397-08002B2CF9AE}" pid="736" name="Mendeley_Bookmark_RtahYWJbdq_2">
    <vt:lpwstr>ny examples of evolutionary innovations are provided by male-specific traits involved in mating and sexual selection. The origin of new sex-specific characters requires the evolution of new regulatory interactions between sex-determining genes and genes t</vt:lpwstr>
  </property>
  <property fmtid="{D5CDD505-2E9C-101B-9397-08002B2CF9AE}" pid="737" name="Mendeley_Bookmark_RtahYWJbdq_3">
    <vt:lpwstr>hat control spatial patterning and cell differentiation. Here, we show that sex-specific regulation of the HOX gene Sex combs reduced (Scr) is associated with the origin and evolution of the Drosophila sex comb - a novel and rapidly diversifying male-spec</vt:lpwstr>
  </property>
  <property fmtid="{D5CDD505-2E9C-101B-9397-08002B2CF9AE}" pid="738" name="Mendeley_Bookmark_RtahYWJbdq_4">
    <vt:lpwstr>ific organ. In species that primitively lack sex combs, Scr expression shows little spatial modulation, whereas in species that have sex combs, Scr is upregulated in the presumptive sex comb region and is frequently sexually dimorphic. Phylogenetic analys</vt:lpwstr>
  </property>
  <property fmtid="{D5CDD505-2E9C-101B-9397-08002B2CF9AE}" pid="739" name="Mendeley_Bookmark_RtahYWJbdq_5">
    <vt:lpwstr>is shows that sex-specific regulation of Scr has been gained and lost multiple times in Drosophila evolution and correlates with convergent origin of similar sex comb morphologies in several independent lineages. Some of these transitions occurred on micr</vt:lpwstr>
  </property>
  <property fmtid="{D5CDD505-2E9C-101B-9397-08002B2CF9AE}" pid="740" name="Mendeley_Bookmark_RtahYWJbdq_6">
    <vt:lpwstr>oevolutionary timescales, indicating that HOX gene expression can evolve with surprising ease. This is the first example of a sex-specific regulation of a HOX gene contributing to the development and evolution of a secondary sexual trait. \u00a9 2007 Else</vt:lpwstr>
  </property>
  <property fmtid="{D5CDD505-2E9C-101B-9397-08002B2CF9AE}" pid="741" name="Mendeley_Bookmark_RtahYWJbdq_7">
    <vt:lpwstr>vier Inc. All rights reserved.", "author": [{"dropping-particle": "", "family": "Barmina", "given": "Olga", "non-dropping-particle": "", "parse-names": false, "suffix": ""}, {"dropping-particle": "", "family": "Kopp", "given": "Artyom", "non-dropping-part</vt:lpwstr>
  </property>
  <property fmtid="{D5CDD505-2E9C-101B-9397-08002B2CF9AE}" pid="742" name="Mendeley_Bookmark_RtahYWJbdq_8">
    <vt:lpwstr>icle": "", "parse-names": false, "suffix": ""}], "container-title": "Developmental Biology", "id": "ITEM-1", "issue": "2", "issued": {"date-parts": [["2007"]]}, "page": "277-286", "title": "Sex-specific expression of a HOX gene associated with rapid morph</vt:lpwstr>
  </property>
  <property fmtid="{D5CDD505-2E9C-101B-9397-08002B2CF9AE}" pid="743" name="Mendeley_Bookmark_RtahYWJbdq_9">
    <vt:lpwstr>ological evolution", "type": "article-journal", "volume": "311"}, "uris": ["http://www.mendeley.com/documents/?uuid=bfc2bef6-58ad-4e61-bc3f-886a51ff7661"]}], "mendeley": {"formattedCitation": "(Barmina &amp; Kopp, 2007)", "plainTextFormattedCitation": "(Barmi</vt:lpwstr>
  </property>
  <property fmtid="{D5CDD505-2E9C-101B-9397-08002B2CF9AE}" pid="744" name="Mendeley_Bookmark_RxGtwBeef7_1">
    <vt:lpwstr>ADDIN CSL_CITATION {"citationItems": [{"id": "ITEM-1", "itemData": {"DOI": "10.1186/1471-2105-10-421", "ISBN": "1471210510", "ISSN": "14712105", "PMID": "20003500", "abstract": "Background: Sequence similarity searching is a very important bioinformatics </vt:lpwstr>
  </property>
  <property fmtid="{D5CDD505-2E9C-101B-9397-08002B2CF9AE}" pid="745" name="Mendeley_Bookmark_RxGtwBeef7_10">
    <vt:lpwstr>le": "", "family": "Papadopoulos", "given": "Jason", "non-dropping-particle": "", "parse-names": false, "suffix": ""}, {"dropping-particle": "", "family": "Bealer", "given": "Kevin", "non-dropping-particle": "", "parse-names": false, "suffix": ""}, {"drop</vt:lpwstr>
  </property>
  <property fmtid="{D5CDD505-2E9C-101B-9397-08002B2CF9AE}" pid="746" name="Mendeley_Bookmark_RxGtwBeef7_11">
    <vt:lpwstr>ping-particle": "", "family": "Madden", "given": "Thomas L", "non-dropping-particle": "", "parse-names": false, "suffix": ""}], "container-title": "BMC Bioinformatics", "id": "ITEM-1", "issued": {"date-parts": [["2009"]]}, "page": "1-9", "title": "BLAST+:</vt:lpwstr>
  </property>
  <property fmtid="{D5CDD505-2E9C-101B-9397-08002B2CF9AE}" pid="747" name="Mendeley_Bookmark_RxGtwBeef7_12">
    <vt:lpwstr> Architecture and applications", "type": "article-journal", "volume": "10"}, "uris": ["http://www.mendeley.com/documents/?uuid=910639e7-d1c7-45a5-b36e-e9e725892b7a"]}], "mendeley": {"formattedCitation": "(Camacho et al., 2009)", "plainTextFormattedCitatio</vt:lpwstr>
  </property>
  <property fmtid="{D5CDD505-2E9C-101B-9397-08002B2CF9AE}" pid="748" name="Mendeley_Bookmark_RxGtwBeef7_13">
    <vt:lpwstr>n": "(Camacho et al., 2009)", "previouslyFormattedCitation": "(Camacho et al., 2009)"}, "properties": {"noteIndex": 0}, "schema": "https://github.com/citation-style-language/schema/raw/master/csl-citation.json"}</vt:lpwstr>
  </property>
  <property fmtid="{D5CDD505-2E9C-101B-9397-08002B2CF9AE}" pid="749" name="Mendeley_Bookmark_RxGtwBeef7_2">
    <vt:lpwstr>task. While Basic Local Alignment Search Tool (BLAST) outperforms exact methods through its use of heuristics, the speed of the current BLAST software is suboptimal for very long queries or database sequences. There are also some shortcomings in the user-</vt:lpwstr>
  </property>
  <property fmtid="{D5CDD505-2E9C-101B-9397-08002B2CF9AE}" pid="750" name="Mendeley_Bookmark_RxGtwBeef7_3">
    <vt:lpwstr>interface of the current command-line applications.Results: We describe features and improvements of rewritten BLAST software and introduce new command-line applications. Long query sequences are broken into chunks for processing, in some cases leading to</vt:lpwstr>
  </property>
  <property fmtid="{D5CDD505-2E9C-101B-9397-08002B2CF9AE}" pid="751" name="Mendeley_Bookmark_RxGtwBeef7_4">
    <vt:lpwstr> dramatically shorter run times. For long database sequences, it is possible to retrieve only the relevant parts of the sequence, reducing CPU time and memory usage for searches of short queries against databases of contigs or chromosomes. The program can</vt:lpwstr>
  </property>
  <property fmtid="{D5CDD505-2E9C-101B-9397-08002B2CF9AE}" pid="752" name="Mendeley_Bookmark_RxGtwBeef7_5">
    <vt:lpwstr> now retrieve masking information for database sequences from the BLAST databases. A new modular software library can now access subject sequence data from arbitrary data sources. We introduce several new features, including strategy files that allow a us</vt:lpwstr>
  </property>
  <property fmtid="{D5CDD505-2E9C-101B-9397-08002B2CF9AE}" pid="753" name="Mendeley_Bookmark_RxGtwBeef7_6">
    <vt:lpwstr>er to save and reuse their favorite set of options. The strategy files can be uploaded to and downloaded from the NCBI BLAST web site.Conclusion: The new BLAST command-line applications, compared to the current BLAST tools, demonstrate substantial speed i</vt:lpwstr>
  </property>
  <property fmtid="{D5CDD505-2E9C-101B-9397-08002B2CF9AE}" pid="754" name="Mendeley_Bookmark_RxGtwBeef7_7">
    <vt:lpwstr>mprovements for long queries as well as chromosome length database sequences. We have also improved the user interface of the command-line applications. \u00a9 2009 Camacho et al; licensee BioMed Central Ltd.", "author": [{"dropping-particle": "", "family</vt:lpwstr>
  </property>
  <property fmtid="{D5CDD505-2E9C-101B-9397-08002B2CF9AE}" pid="755" name="Mendeley_Bookmark_RxGtwBeef7_8">
    <vt:lpwstr>": "Camacho", "given": "Christiam", "non-dropping-particle": "", "parse-names": false, "suffix": ""}, {"dropping-particle": "", "family": "Coulouris", "given": "George", "non-dropping-particle": "", "parse-names": false, "suffix": ""}, {"dropping-particle</vt:lpwstr>
  </property>
  <property fmtid="{D5CDD505-2E9C-101B-9397-08002B2CF9AE}" pid="756" name="Mendeley_Bookmark_RxGtwBeef7_9">
    <vt:lpwstr>": "", "family": "Avagyan", "given": "Vahram", "non-dropping-particle": "", "parse-names": false, "suffix": ""}, {"dropping-particle": "", "family": "Ma", "given": "Ning", "non-dropping-particle": "", "parse-names": false, "suffix": ""}, {"dropping-partic</vt:lpwstr>
  </property>
  <property fmtid="{D5CDD505-2E9C-101B-9397-08002B2CF9AE}" pid="757" name="Mendeley_Bookmark_SpKU2ZDzXF_1">
    <vt:lpwstr>ADDIN CSL_CITATION {"citationItems": [{"id": "ITEM-1", "itemData": {"author": [{"dropping-particle": "", "family": "Chin", "given": "Chen-Shan", "non-dropping-particle": "", "parse-names": false, "suffix": ""}, {"dropping-particle": "", "family": "Peluso"</vt:lpwstr>
  </property>
  <property fmtid="{D5CDD505-2E9C-101B-9397-08002B2CF9AE}" pid="758" name="Mendeley_Bookmark_SpKU2ZDzXF_10">
    <vt:lpwstr>icle": "", "parse-names": false, "suffix": ""}], "container-title": "Nature Methods", "id": "ITEM-1", "issued": {"date-parts": [["2016", "10", "17"]]}, "page": "1050", "publisher": "Nature Publishing Group, a division of Macmillan Publishers Limited. All </vt:lpwstr>
  </property>
  <property fmtid="{D5CDD505-2E9C-101B-9397-08002B2CF9AE}" pid="759" name="Mendeley_Bookmark_SpKU2ZDzXF_11">
    <vt:lpwstr>Rights Reserved.", "title": "Phased diploid genome assembly with single-molecule real-time sequencing", "type": "article-journal", "volume": "13"}, "uris": ["http://www.mendeley.com/documents/?uuid=84092d64-bf1f-485e-a6d5-fea18aadf4f3"]}], "mendeley": {"f</vt:lpwstr>
  </property>
  <property fmtid="{D5CDD505-2E9C-101B-9397-08002B2CF9AE}" pid="760" name="Mendeley_Bookmark_SpKU2ZDzXF_12">
    <vt:lpwstr>ormattedCitation": "(Chin et al., 2016)", "plainTextFormattedCitation": "(Chin et al., 2016)", "previouslyFormattedCitation": "(Chin et al., 2016)"}, "properties": {"noteIndex": 0}, "schema": "https://github.com/citation-style-language/schema/raw/master/c</vt:lpwstr>
  </property>
  <property fmtid="{D5CDD505-2E9C-101B-9397-08002B2CF9AE}" pid="761" name="Mendeley_Bookmark_SpKU2ZDzXF_13">
    <vt:lpwstr>sl-citation.json"}</vt:lpwstr>
  </property>
  <property fmtid="{D5CDD505-2E9C-101B-9397-08002B2CF9AE}" pid="762" name="Mendeley_Bookmark_SpKU2ZDzXF_2">
    <vt:lpwstr>, "given": "Paul", "non-dropping-particle": "", "parse-names": false, "suffix": ""}, {"dropping-particle": "", "family": "Sedlazeck", "given": "Fritz J", "non-dropping-particle": "", "parse-names": false, "suffix": ""}, {"dropping-particle": "", "family":</vt:lpwstr>
  </property>
  <property fmtid="{D5CDD505-2E9C-101B-9397-08002B2CF9AE}" pid="763" name="Mendeley_Bookmark_SpKU2ZDzXF_3">
    <vt:lpwstr> "Nattestad", "given": "Maria", "non-dropping-particle": "", "parse-names": false, "suffix": ""}, {"dropping-particle": "", "family": "Concepcion", "given": "Gregory T", "non-dropping-particle": "", "parse-names": false, "suffix": ""}, {"dropping-particle</vt:lpwstr>
  </property>
  <property fmtid="{D5CDD505-2E9C-101B-9397-08002B2CF9AE}" pid="764" name="Mendeley_Bookmark_SpKU2ZDzXF_4">
    <vt:lpwstr>": "", "family": "Clum", "given": "Alicia", "non-dropping-particle": "", "parse-names": false, "suffix": ""}, {"dropping-particle": "", "family": "Dunn", "given": "Christopher", "non-dropping-particle": "", "parse-names": false, "suffix": ""}, {"dropping-</vt:lpwstr>
  </property>
  <property fmtid="{D5CDD505-2E9C-101B-9397-08002B2CF9AE}" pid="765" name="Mendeley_Bookmark_SpKU2ZDzXF_5">
    <vt:lpwstr>particle": "", "family": "O'Malley", "given": "Ronan", "non-dropping-particle": "", "parse-names": false, "suffix": ""}, {"dropping-particle": "", "family": "Figueroa-Balderas", "given": "Rosa", "non-dropping-particle": "", "parse-names": false, "suffix":</vt:lpwstr>
  </property>
  <property fmtid="{D5CDD505-2E9C-101B-9397-08002B2CF9AE}" pid="766" name="Mendeley_Bookmark_SpKU2ZDzXF_6">
    <vt:lpwstr> ""}, {"dropping-particle": "", "family": "Morales-Cruz", "given": "Abraham", "non-dropping-particle": "", "parse-names": false, "suffix": ""}, {"dropping-particle": "", "family": "Cramer", "given": "Grant R", "non-dropping-particle": "", "parse-names": f</vt:lpwstr>
  </property>
  <property fmtid="{D5CDD505-2E9C-101B-9397-08002B2CF9AE}" pid="767" name="Mendeley_Bookmark_SpKU2ZDzXF_7">
    <vt:lpwstr>alse, "suffix": ""}, {"dropping-particle": "", "family": "Delledonne", "given": "Massimo", "non-dropping-particle": "", "parse-names": false, "suffix": ""}, {"dropping-particle": "", "family": "Luo", "given": "Chongyuan", "non-dropping-particle": "", "par</vt:lpwstr>
  </property>
  <property fmtid="{D5CDD505-2E9C-101B-9397-08002B2CF9AE}" pid="768" name="Mendeley_Bookmark_SpKU2ZDzXF_8">
    <vt:lpwstr>se-names": false, "suffix": ""}, {"dropping-particle": "", "family": "Ecker", "given": "Joseph R", "non-dropping-particle": "", "parse-names": false, "suffix": ""}, {"dropping-particle": "", "family": "Cantu", "given": "Dario", "non-dropping-particle": ""</vt:lpwstr>
  </property>
  <property fmtid="{D5CDD505-2E9C-101B-9397-08002B2CF9AE}" pid="769" name="Mendeley_Bookmark_SpKU2ZDzXF_9">
    <vt:lpwstr>, "parse-names": false, "suffix": ""}, {"dropping-particle": "", "family": "Rank", "given": "David R", "non-dropping-particle": "", "parse-names": false, "suffix": ""}, {"dropping-particle": "", "family": "Schatz", "given": "Michael C", "non-dropping-part</vt:lpwstr>
  </property>
  <property fmtid="{D5CDD505-2E9C-101B-9397-08002B2CF9AE}" pid="770" name="Mendeley_Bookmark_StSkyp6DEm_1">
    <vt:lpwstr>ADDIN CSL_CITATION {"citationItems": [{"id": "ITEM-1", "itemData": {"DOI": "10.1093/nar/27.2.573", "ISSN": "03051048", "PMID": "9862982", "abstract": "A tandem repeat in DNA is two or more contiguous, approximate copies of a pattern of nucleotides. Tandem</vt:lpwstr>
  </property>
  <property fmtid="{D5CDD505-2E9C-101B-9397-08002B2CF9AE}" pid="771" name="Mendeley_Bookmark_StSkyp6DEm_2">
    <vt:lpwstr> repeats have been shown to cause human disease, may play a variety of regulatory and evolutionary roles and are important laboratory and analytic tools. Extensive knowledge about pattern size, copy number, mutational history, etc. for tandem repeats has </vt:lpwstr>
  </property>
  <property fmtid="{D5CDD505-2E9C-101B-9397-08002B2CF9AE}" pid="772" name="Mendeley_Bookmark_StSkyp6DEm_3">
    <vt:lpwstr>been limited by the inability to easily detect them in genomic sequence data. In this paper, we present a new algorithm for finding tandem repeats which works without the need to specify either the pattern or pattern size. We model tandem repeats by perce</vt:lpwstr>
  </property>
  <property fmtid="{D5CDD505-2E9C-101B-9397-08002B2CF9AE}" pid="773" name="Mendeley_Bookmark_StSkyp6DEm_4">
    <vt:lpwstr>nt identity and frequency of indels between adjacent pattern copies and use statistically based recognition criteria. We demonstrate the algorithm's speed and its ability to detect tandem repeats that have undergone extensive mutational change by analyzin</vt:lpwstr>
  </property>
  <property fmtid="{D5CDD505-2E9C-101B-9397-08002B2CF9AE}" pid="774" name="Mendeley_Bookmark_StSkyp6DEm_5">
    <vt:lpwstr>g four sequences: the human frataxin gene, the human \u03b2 T cell receptor locus sequence and two yeast chromosomes. These sequences range in size from 3 kb up to 700 kb. A World Wide Web server interface at c3.biomath.mssm.edu/trf.html has been establis</vt:lpwstr>
  </property>
  <property fmtid="{D5CDD505-2E9C-101B-9397-08002B2CF9AE}" pid="775" name="Mendeley_Bookmark_StSkyp6DEm_6">
    <vt:lpwstr>hed for automated use of the program.", "author": [{"dropping-particle": "", "family": "Benson", "given": "Gary", "non-dropping-particle": "", "parse-names": false, "suffix": ""}], "container-title": "Nucleic Acids Research", "id": "ITEM-1", "issue": "2",</vt:lpwstr>
  </property>
  <property fmtid="{D5CDD505-2E9C-101B-9397-08002B2CF9AE}" pid="776" name="Mendeley_Bookmark_StSkyp6DEm_7">
    <vt:lpwstr> "issued": {"date-parts": [["1999"]]}, "page": "573-580", "title": "Tandem repeats finder: A program to analyze DNA sequences", "type": "article-journal", "volume": "27"}, "uris": ["http://www.mendeley.com/documents/?uuid=051fbdb7-014a-40c9-b4ba-71402180f</vt:lpwstr>
  </property>
  <property fmtid="{D5CDD505-2E9C-101B-9397-08002B2CF9AE}" pid="777" name="Mendeley_Bookmark_StSkyp6DEm_8">
    <vt:lpwstr>96d"]}], "mendeley": {"formattedCitation": "(Benson, 1999)", "plainTextFormattedCitation": "(Benson, 1999)", "previouslyFormattedCitation": "(Benson, 1999)"}, "properties": {"noteIndex": 0}, "schema": "https://github.com/citation-style-language/schema/raw</vt:lpwstr>
  </property>
  <property fmtid="{D5CDD505-2E9C-101B-9397-08002B2CF9AE}" pid="778" name="Mendeley_Bookmark_StSkyp6DEm_9">
    <vt:lpwstr>/master/csl-citation.json"}</vt:lpwstr>
  </property>
  <property fmtid="{D5CDD505-2E9C-101B-9397-08002B2CF9AE}" pid="779" name="Mendeley_Bookmark_TBjra2Axwi_1">
    <vt:lpwstr>ADDIN CSL_CITATION {"citationItems": [{"id": "ITEM-1", "itemData": {"DOI": "10.1109/TCBB.2013.68", "ISSN": "15455963", "PMID": "24091398", "abstract": "Genome annotations are often published as plain text files describing genomic features and their subcom</vt:lpwstr>
  </property>
  <property fmtid="{D5CDD505-2E9C-101B-9397-08002B2CF9AE}" pid="780" name="Mendeley_Bookmark_TBjra2Axwi_10">
    <vt:lpwstr>ype": "article-journal", "volume": "10"}, "uris": ["http://www.mendeley.com/documents/?uuid=fc840ac9-2bda-4173-9cd9-4737a1f7cd08"]}], "mendeley": {"formattedCitation": "(Gremme et al., 2013)", "plainTextFormattedCitation": "(Gremme et al., 2013)", "previo</vt:lpwstr>
  </property>
  <property fmtid="{D5CDD505-2E9C-101B-9397-08002B2CF9AE}" pid="781" name="Mendeley_Bookmark_TBjra2Axwi_11">
    <vt:lpwstr>uslyFormattedCitation": "(Gremme et al., 2013)"}, "properties": {"noteIndex": 0}, "schema": "https://github.com/citation-style-language/schema/raw/master/csl-citation.json"}</vt:lpwstr>
  </property>
  <property fmtid="{D5CDD505-2E9C-101B-9397-08002B2CF9AE}" pid="782" name="Mendeley_Bookmark_TBjra2Axwi_2">
    <vt:lpwstr>ponents by an implicit annotation graph. In this paper, we present the GenomeTools, a convenient and efficient software library and associated software tools for developing bioinformatics software intended to create, process or convert annotation graphs. </vt:lpwstr>
  </property>
  <property fmtid="{D5CDD505-2E9C-101B-9397-08002B2CF9AE}" pid="783" name="Mendeley_Bookmark_TBjra2Axwi_3">
    <vt:lpwstr>The GenomeTools strictly follow the annotation graph approach, offering a unified graph-based representation. This gives the developer intuitive and immediate access to genomic features and tools for their manipulation. To process large annotation sets wi</vt:lpwstr>
  </property>
  <property fmtid="{D5CDD505-2E9C-101B-9397-08002B2CF9AE}" pid="784" name="Mendeley_Bookmark_TBjra2Axwi_4">
    <vt:lpwstr>th low memory overhead, we have designed and implemented an efficient pull-based approach for sequential processing of annotations. This allows to handle even the largest annotation sets, such as a complete catalogue of human variations. Our object-orient</vt:lpwstr>
  </property>
  <property fmtid="{D5CDD505-2E9C-101B-9397-08002B2CF9AE}" pid="785" name="Mendeley_Bookmark_TBjra2Axwi_5">
    <vt:lpwstr>ed C-based software library enables a developer to conveniently implement their own functionality on annotation graphs and to integrate it into larger workflows, simultaneously accessing compressed sequence data if required. The careful C implementation o</vt:lpwstr>
  </property>
  <property fmtid="{D5CDD505-2E9C-101B-9397-08002B2CF9AE}" pid="786" name="Mendeley_Bookmark_TBjra2Axwi_6">
    <vt:lpwstr>f the GenomeTools does not only ensure a light-weight memory footprint while allowing full sequential as well as random access to the annotation graph, but also facilitates the creation of bindings to a variety of script programming languages (like Python</vt:lpwstr>
  </property>
  <property fmtid="{D5CDD505-2E9C-101B-9397-08002B2CF9AE}" pid="787" name="Mendeley_Bookmark_TBjra2Axwi_7">
    <vt:lpwstr> and Ruby) sharing the same interface. \u00a9 2004-2012 IEEE.", "author": [{"dropping-particle": "", "family": "Gremme", "given": "Gordon", "non-dropping-particle": "", "parse-names": false, "suffix": ""}, {"dropping-particle": "", "family": "Steinbiss", </vt:lpwstr>
  </property>
  <property fmtid="{D5CDD505-2E9C-101B-9397-08002B2CF9AE}" pid="788" name="Mendeley_Bookmark_TBjra2Axwi_8">
    <vt:lpwstr>"given": "Sascha", "non-dropping-particle": "", "parse-names": false, "suffix": ""}, {"dropping-particle": "", "family": "Kurtz", "given": "Stefan", "non-dropping-particle": "", "parse-names": false, "suffix": ""}], "container-title": "IEEE/ACM Transactio</vt:lpwstr>
  </property>
  <property fmtid="{D5CDD505-2E9C-101B-9397-08002B2CF9AE}" pid="789" name="Mendeley_Bookmark_TBjra2Axwi_9">
    <vt:lpwstr>ns on Computational Biology and Bioinformatics", "id": "ITEM-1", "issue": "3", "issued": {"date-parts": [["2013"]]}, "page": "645-656", "title": "Genome tools: A comprehensive software library for efficient processing of structured genome annotations", "t</vt:lpwstr>
  </property>
  <property fmtid="{D5CDD505-2E9C-101B-9397-08002B2CF9AE}" pid="790" name="Mendeley_Bookmark_TQwdkvYEjb_1">
    <vt:lpwstr>ADDIN CSL_CITATION {"citationItems": [{"id": "ITEM-1", "itemData": {"DOI": "10.1016/j.ibmb.2017.01.006", "ISSN": "18790240", "abstract": "Aggressive behavior is observed in many animals, but its intensity differs between species. In a model animal of gene</vt:lpwstr>
  </property>
  <property fmtid="{D5CDD505-2E9C-101B-9397-08002B2CF9AE}" pid="791" name="Mendeley_Bookmark_TQwdkvYEjb_10">
    <vt:lpwstr>-dropping-particle": "", "parse-names": false, "suffix": ""}], "container-title": "Insect Biochemistry and Molecular Biology", "id": "ITEM-1", "issued": {"date-parts": [["2017"]]}, "page": "11-20", "publisher": "Elsevier Ltd", "title": "Comparative analys</vt:lpwstr>
  </property>
  <property fmtid="{D5CDD505-2E9C-101B-9397-08002B2CF9AE}" pid="792" name="Mendeley_Bookmark_TQwdkvYEjb_11">
    <vt:lpwstr>is of the brain transcriptome in a hyper-aggressive fruit fly, &lt;i&gt;Drosophila prolongata&lt;/", "type": "article-journal", "volume": "82"}, "uris": ["http://www.mendeley.com/documents/?uuid=700e0047-f81f-4b2e-b885-35b471d8a500"]}, {"id": "ITEM-2", "itemData":</vt:lpwstr>
  </property>
  <property fmtid="{D5CDD505-2E9C-101B-9397-08002B2CF9AE}" pid="793" name="Mendeley_Bookmark_TQwdkvYEjb_12">
    <vt:lpwstr> {"DOI": "10.1002/ece3.5819", "ISSN": "20457758", "abstract": "Binary communication systems that involve sex-specific signaling and sex-specific signal perception play a key role in sexual selection and in the evolution of sexually dimorphic traits. The d</vt:lpwstr>
  </property>
  <property fmtid="{D5CDD505-2E9C-101B-9397-08002B2CF9AE}" pid="794" name="Mendeley_Bookmark_TQwdkvYEjb_13">
    <vt:lpwstr>riving forces and genetic changes underlying such traits can be investigated in systems where sex-specific signaling and perception have emerged recently and show evidence of potential coevolution. A promising model is found in Drosophila prolongata, whic</vt:lpwstr>
  </property>
  <property fmtid="{D5CDD505-2E9C-101B-9397-08002B2CF9AE}" pid="795" name="Mendeley_Bookmark_TQwdkvYEjb_14">
    <vt:lpwstr>h exhibits a species-specific increase in the number of male chemosensory bristles. We show that this transition coincides with recent evolutionary changes in cuticular hydrocarbon (CHC) profiles. Long-chain CHCs that are sexually monomorphic in the close</vt:lpwstr>
  </property>
  <property fmtid="{D5CDD505-2E9C-101B-9397-08002B2CF9AE}" pid="796" name="Mendeley_Bookmark_TQwdkvYEjb_15">
    <vt:lpwstr>st relatives of D. prolongata (D. rhopaloa, D. carrolli, D. kurseongensis, and D. fuyamai) are strongly male-biased in this species. We also identify an intraspecific female-limited polymorphism, where some females have male-like CHC profiles. Both the or</vt:lpwstr>
  </property>
  <property fmtid="{D5CDD505-2E9C-101B-9397-08002B2CF9AE}" pid="797" name="Mendeley_Bookmark_TQwdkvYEjb_16">
    <vt:lpwstr>igin of sexually dimorphic CHC profiles and the female-limited polymorphism in D. prolongata involve changes in the relative amounts of three mono-alkene homologs, 9-tricosene, 9-pentacosene, and 9-heptacosene, all of which share a common biosynthetic ori</vt:lpwstr>
  </property>
  <property fmtid="{D5CDD505-2E9C-101B-9397-08002B2CF9AE}" pid="798" name="Mendeley_Bookmark_TQwdkvYEjb_17">
    <vt:lpwstr>gin and point to a potentially simple genetic change underlying these traits. Our results suggest that pheromone synthesis may have coevolved with chemosensory perception and open the way for reconstructing the origin of sexual dimorphism in this communic</vt:lpwstr>
  </property>
  <property fmtid="{D5CDD505-2E9C-101B-9397-08002B2CF9AE}" pid="799" name="Mendeley_Bookmark_TQwdkvYEjb_18">
    <vt:lpwstr>ation system.", "author": [{"dropping-particle": "", "family": "Luo", "given": "Yige", "non-dropping-particle": "", "parse-names": false, "suffix": ""}, {"dropping-particle": "", "family": "Zhang", "given": "Yunwei", "non-dropping-particle": "", "parse-na</vt:lpwstr>
  </property>
  <property fmtid="{D5CDD505-2E9C-101B-9397-08002B2CF9AE}" pid="800" name="Mendeley_Bookmark_TQwdkvYEjb_19">
    <vt:lpwstr>mes": false, "suffix": ""}, {"dropping-particle": "", "family": "Farine", "given": "Jean Pierre", "non-dropping-particle": "", "parse-names": false, "suffix": ""}, {"dropping-particle": "", "family": "Ferveur", "given": "Jean Fran\u00e7ois", "non-dropping</vt:lpwstr>
  </property>
  <property fmtid="{D5CDD505-2E9C-101B-9397-08002B2CF9AE}" pid="801" name="Mendeley_Bookmark_TQwdkvYEjb_2">
    <vt:lpwstr>tics, Drosophila melanogaster, genetic basis of aggressive behavior has been studied intensively, including transcriptome analyses to identify genes whose expression level was associated with intra-species variation in aggressiveness. However, whether the</vt:lpwstr>
  </property>
  <property fmtid="{D5CDD505-2E9C-101B-9397-08002B2CF9AE}" pid="802" name="Mendeley_Bookmark_TQwdkvYEjb_20">
    <vt:lpwstr>-particle": "", "parse-names": false, "suffix": ""}, {"dropping-particle": "", "family": "Ram\u00edrez", "given": "Santiago", "non-dropping-particle": "", "parse-names": false, "suffix": ""}, {"dropping-particle": "", "family": "Kopp", "given": "Artyom", </vt:lpwstr>
  </property>
  <property fmtid="{D5CDD505-2E9C-101B-9397-08002B2CF9AE}" pid="803" name="Mendeley_Bookmark_TQwdkvYEjb_21">
    <vt:lpwstr>"non-dropping-particle": "", "parse-names": false, "suffix": ""}], "container-title": "Ecology and Evolution", "id": "ITEM-2", "issue": "23", "issued": {"date-parts": [["2019"]]}, "page": "13608-13618", "title": "Evolution of sexually dimorphic pheromone </vt:lpwstr>
  </property>
  <property fmtid="{D5CDD505-2E9C-101B-9397-08002B2CF9AE}" pid="804" name="Mendeley_Bookmark_TQwdkvYEjb_22">
    <vt:lpwstr>profiles coincides with increased number of male-specific chemosensory organs in &lt;i&gt;Drosophila prolongata&lt;/i&gt;", "type": "article-journal", "volume": "9"}, "uris": ["http://www.mendeley.com/documents/?uuid=1673586a-a0af-450b-9e18-6f6be8009115"]}, {"id": "I</vt:lpwstr>
  </property>
  <property fmtid="{D5CDD505-2E9C-101B-9397-08002B2CF9AE}" pid="805" name="Mendeley_Bookmark_TQwdkvYEjb_23">
    <vt:lpwstr>TEM-3", "itemData": {"DOI": "10.1007/s10164-014-0399-z", "ISSN": "02890771", "abstract": "Sexual dimorphism is often derived from sexual selection. In sexually dimorphic Drosophila species, exaggerated male structures are used for specific behaviors in ma</vt:lpwstr>
  </property>
  <property fmtid="{D5CDD505-2E9C-101B-9397-08002B2CF9AE}" pid="806" name="Mendeley_Bookmark_TQwdkvYEjb_24">
    <vt:lpwstr>le-to-male competition or courtship toward females. In Drosophila prolongata, a member of the melanogaster species group, males have enlarged forelegs whereas females do not. However, the adaptive role of the enlarged forelegs is unclear because little is</vt:lpwstr>
  </property>
  <property fmtid="{D5CDD505-2E9C-101B-9397-08002B2CF9AE}" pid="807" name="Mendeley_Bookmark_TQwdkvYEjb_25">
    <vt:lpwstr> known about the behavior of D. prolongata. In this study, the courtship behavior of D. prolongata was investigated in comparison with closely related species. Males of D. prolongata use their forelegs in a specific behavior, \u201cleg vibration\u201d, in</vt:lpwstr>
  </property>
  <property fmtid="{D5CDD505-2E9C-101B-9397-08002B2CF9AE}" pid="808" name="Mendeley_Bookmark_TQwdkvYEjb_26">
    <vt:lpwstr> which the male vigorously vibrates the female\u2019s abdomen by extending his forelegs from in front of her. Leg vibration was observed immediately before \u201cattempting copulation\u201d, indicating that it has an adaptive role in the mating process. I</vt:lpwstr>
  </property>
  <property fmtid="{D5CDD505-2E9C-101B-9397-08002B2CF9AE}" pid="809" name="Mendeley_Bookmark_TQwdkvYEjb_27">
    <vt:lpwstr>n contrast, leg vibration was not observed in closely related species. Because the large forelegs are necessary to accomplish leg vibration, it was suggested that the sexual dimorphism of D. prolongata forelegs is currently under the influence of sexual s</vt:lpwstr>
  </property>
  <property fmtid="{D5CDD505-2E9C-101B-9397-08002B2CF9AE}" pid="810" name="Mendeley_Bookmark_TQwdkvYEjb_28">
    <vt:lpwstr>election in courtship behavior.", "author": [{"dropping-particle": "", "family": "Setoguchi", "given": "Shiori", "non-dropping-particle": "", "parse-names": false, "suffix": ""}, {"dropping-particle": "", "family": "Takamori", "given": "Hisaki", "non-drop</vt:lpwstr>
  </property>
  <property fmtid="{D5CDD505-2E9C-101B-9397-08002B2CF9AE}" pid="811" name="Mendeley_Bookmark_TQwdkvYEjb_29">
    <vt:lpwstr>ping-particle": "", "parse-names": false, "suffix": ""}, {"dropping-particle": "", "family": "Aotsuka", "given": "Tadashi", "non-dropping-particle": "", "parse-names": false, "suffix": ""}, {"dropping-particle": "", "family": "Sese", "given": "Jun", "non-</vt:lpwstr>
  </property>
  <property fmtid="{D5CDD505-2E9C-101B-9397-08002B2CF9AE}" pid="812" name="Mendeley_Bookmark_TQwdkvYEjb_3">
    <vt:lpwstr>se genes are also involved in the evolution of aggressiveness among different species has not been examined. In this study, we performed de novo transcriptome analysis in the brain of Drosophila prolongata to identify genes associated with the evolution o</vt:lpwstr>
  </property>
  <property fmtid="{D5CDD505-2E9C-101B-9397-08002B2CF9AE}" pid="813" name="Mendeley_Bookmark_TQwdkvYEjb_30">
    <vt:lpwstr>dropping-particle": "", "parse-names": false, "suffix": ""}, {"dropping-particle": "", "family": "Ishikawa", "given": "Yukio", "non-dropping-particle": "", "parse-names": false, "suffix": ""}, {"dropping-particle": "", "family": "Matsuo", "given": "Takash</vt:lpwstr>
  </property>
  <property fmtid="{D5CDD505-2E9C-101B-9397-08002B2CF9AE}" pid="814" name="Mendeley_Bookmark_TQwdkvYEjb_31">
    <vt:lpwstr>i", "non-dropping-particle": "", "parse-names": false, "suffix": ""}], "container-title": "Journal of Ethology", "id": "ITEM-3", "issued": {"date-parts": [["2014"]]}, "page": "91-102", "title": "Sexual dimorphism and courtship behavior in &lt;i&gt;Drosophila pr</vt:lpwstr>
  </property>
  <property fmtid="{D5CDD505-2E9C-101B-9397-08002B2CF9AE}" pid="815" name="Mendeley_Bookmark_TQwdkvYEjb_32">
    <vt:lpwstr>olongata&lt;/i&gt;", "type": "article-journal", "volume": "32"}, "uris": ["http://www.mendeley.com/documents/?uuid=a0f598ab-eaca-4033-90a4-e42601462ddc"]}], "mendeley": {"formattedCitation": "(Kudo et al., 2017; Luo et al., 2019; Setoguchi et al., 2014)", "plai</vt:lpwstr>
  </property>
  <property fmtid="{D5CDD505-2E9C-101B-9397-08002B2CF9AE}" pid="816" name="Mendeley_Bookmark_TQwdkvYEjb_33">
    <vt:lpwstr>nTextFormattedCitation": "(Kudo et al., 2017; Luo et al., 2019; Setoguchi et al., 2014)", "previouslyFormattedCitation": "(Kudo et al., 2017; Luo et al., 2019; Setoguchi et al., 2014)"}, "properties": {"noteIndex": 0}, "schema": "https://github.com/citati</vt:lpwstr>
  </property>
  <property fmtid="{D5CDD505-2E9C-101B-9397-08002B2CF9AE}" pid="817" name="Mendeley_Bookmark_TQwdkvYEjb_34">
    <vt:lpwstr>on-style-language/schema/raw/master/csl-citation.json"}</vt:lpwstr>
  </property>
  <property fmtid="{D5CDD505-2E9C-101B-9397-08002B2CF9AE}" pid="818" name="Mendeley_Bookmark_TQwdkvYEjb_4">
    <vt:lpwstr>f aggressiveness. Males of D. prolongata were hyper-aggressive compared with closely related species. Comparison of the brain transcriptomes identified 21 differentially expressed genes in males of D. prolongata. They did not overlap with the list of aggr</vt:lpwstr>
  </property>
  <property fmtid="{D5CDD505-2E9C-101B-9397-08002B2CF9AE}" pid="819" name="Mendeley_Bookmark_TQwdkvYEjb_5">
    <vt:lpwstr>ession-related genes identified in D. melanogaster, suggesting that genes involved in the evolution of aggressiveness were independent of those associated with the intra-species variation in aggressiveness in Drosophila. Although females of D. prolongata </vt:lpwstr>
  </property>
  <property fmtid="{D5CDD505-2E9C-101B-9397-08002B2CF9AE}" pid="820" name="Mendeley_Bookmark_TQwdkvYEjb_6">
    <vt:lpwstr>were not aggressive as the males, expression levels of the 21 genes identified in this study were more similar between sexes than between species.", "author": [{"dropping-particle": "", "family": "Kudo", "given": "Ayumi", "non-dropping-particle": "", "par</vt:lpwstr>
  </property>
  <property fmtid="{D5CDD505-2E9C-101B-9397-08002B2CF9AE}" pid="821" name="Mendeley_Bookmark_TQwdkvYEjb_7">
    <vt:lpwstr>se-names": false, "suffix": ""}, {"dropping-particle": "", "family": "Shigenobu", "given": "Shuji", "non-dropping-particle": "", "parse-names": false, "suffix": ""}, {"dropping-particle": "", "family": "Kadota", "given": "Koji", "non-dropping-particle": "</vt:lpwstr>
  </property>
  <property fmtid="{D5CDD505-2E9C-101B-9397-08002B2CF9AE}" pid="822" name="Mendeley_Bookmark_TQwdkvYEjb_8">
    <vt:lpwstr>", "parse-names": false, "suffix": ""}, {"dropping-particle": "", "family": "Nozawa", "given": "Masafumi", "non-dropping-particle": "", "parse-names": false, "suffix": ""}, {"dropping-particle": "", "family": "Shibata", "given": "Tomoko F.", "non-dropping</vt:lpwstr>
  </property>
  <property fmtid="{D5CDD505-2E9C-101B-9397-08002B2CF9AE}" pid="823" name="Mendeley_Bookmark_TQwdkvYEjb_9">
    <vt:lpwstr>-particle": "", "parse-names": false, "suffix": ""}, {"dropping-particle": "", "family": "Ishikawa", "given": "Yukio", "non-dropping-particle": "", "parse-names": false, "suffix": ""}, {"dropping-particle": "", "family": "Matsuo", "given": "Takashi", "non</vt:lpwstr>
  </property>
  <property fmtid="{D5CDD505-2E9C-101B-9397-08002B2CF9AE}" pid="824" name="Mendeley_Bookmark_VGlBnEPnMP_1">
    <vt:lpwstr>ADDIN CSL_CITATION {"citationItems": [{"id": "ITEM-1", "itemData": {"DOI": "10.1371/journal.pcbi.1005944", "ISBN": "1111111111", "ISSN": "15537358", "PMID": "29373581", "abstract": "The MUMmer system and the genome sequence aligner nucmer included within </vt:lpwstr>
  </property>
  <property fmtid="{D5CDD505-2E9C-101B-9397-08002B2CF9AE}" pid="825" name="Mendeley_Bookmark_VGlBnEPnMP_10">
    <vt:lpwstr> "family": "Coston", "given": "Rachel", "non-dropping-particle": "", "parse-names": false, "suffix": ""}, {"dropping-particle": "", "family": "Salzberg", "given": "Steven L.", "non-dropping-particle": "", "parse-names": false, "suffix": ""}, {"dropping-pa</vt:lpwstr>
  </property>
  <property fmtid="{D5CDD505-2E9C-101B-9397-08002B2CF9AE}" pid="826" name="Mendeley_Bookmark_VGlBnEPnMP_11">
    <vt:lpwstr>rticle": "", "family": "Zimin", "given": "Aleksey", "non-dropping-particle": "", "parse-names": false, "suffix": ""}], "container-title": "PLoS Computational Biology", "id": "ITEM-1", "issue": "1", "issued": {"date-parts": [["2018"]]}, "page": "1-14", "ti</vt:lpwstr>
  </property>
  <property fmtid="{D5CDD505-2E9C-101B-9397-08002B2CF9AE}" pid="827" name="Mendeley_Bookmark_VGlBnEPnMP_12">
    <vt:lpwstr>tle": "MUMmer4: A fast and versatile genome alignment system", "type": "article-journal", "volume": "14"}, "uris": ["http://www.mendeley.com/documents/?uuid=d35456d9-ad41-4300-85dc-d0c1f5f229aa"]}], "mendeley": {"formattedCitation": "(Mar\u00e7ais et al.,</vt:lpwstr>
  </property>
  <property fmtid="{D5CDD505-2E9C-101B-9397-08002B2CF9AE}" pid="828" name="Mendeley_Bookmark_VGlBnEPnMP_13">
    <vt:lpwstr> 2018)", "plainTextFormattedCitation": "(Mar\u00e7ais et al., 2018)", "previouslyFormattedCitation": "(Mar\u00e7ais et al., 2018)"}, "properties": {"noteIndex": 0}, "schema": "https://github.com/citation-style-language/schema/raw/master/csl-citation.json"</vt:lpwstr>
  </property>
  <property fmtid="{D5CDD505-2E9C-101B-9397-08002B2CF9AE}" pid="829" name="Mendeley_Bookmark_VGlBnEPnMP_14">
    <vt:lpwstr>}</vt:lpwstr>
  </property>
  <property fmtid="{D5CDD505-2E9C-101B-9397-08002B2CF9AE}" pid="830" name="Mendeley_Bookmark_VGlBnEPnMP_2">
    <vt:lpwstr>it are among the most widely used alignment packages in genomics. Since the last major release of MUMmer version 3 in 2004, it has been applied to many types of problems including aligning whole genome sequences, aligning reads to a reference genome, and </vt:lpwstr>
  </property>
  <property fmtid="{D5CDD505-2E9C-101B-9397-08002B2CF9AE}" pid="831" name="Mendeley_Bookmark_VGlBnEPnMP_3">
    <vt:lpwstr>comparing different assemblies of the same genome. Despite its broad utility, MUMmer3 has limitations that can make it difficult to use for large genomes and for the very large sequence data sets that are common today. In this paper we describe MUMmer4, a</vt:lpwstr>
  </property>
  <property fmtid="{D5CDD505-2E9C-101B-9397-08002B2CF9AE}" pid="832" name="Mendeley_Bookmark_VGlBnEPnMP_4">
    <vt:lpwstr> substantially improved version of MUMmer that addresses genome size constraints by changing the 32-bit suffix tree data structure at the core of MUMmer to a 48-bit suffix array, and that offers improved speed through parallel processing of input query se</vt:lpwstr>
  </property>
  <property fmtid="{D5CDD505-2E9C-101B-9397-08002B2CF9AE}" pid="833" name="Mendeley_Bookmark_VGlBnEPnMP_5">
    <vt:lpwstr>quences. With a theoretical limit on the input size of 141Tbp, MUMmer4 can now work with input sequences of any biologically realistic length. We show that as a result of these enhancements, the nucmer program in MUMmer4 is easily able to handle alignment</vt:lpwstr>
  </property>
  <property fmtid="{D5CDD505-2E9C-101B-9397-08002B2CF9AE}" pid="834" name="Mendeley_Bookmark_VGlBnEPnMP_6">
    <vt:lpwstr>s of large genomes; we illustrate this with an alignment of the human and chimpanzee genomes, which allows us to compute that the two species are 98% identical across 96% of their length. With the enhancements described here, MUMmer4 can also be used to e</vt:lpwstr>
  </property>
  <property fmtid="{D5CDD505-2E9C-101B-9397-08002B2CF9AE}" pid="835" name="Mendeley_Bookmark_VGlBnEPnMP_7">
    <vt:lpwstr>fficiently align reads to reference genomes, although it is less sensitive and accurate than the dedicated read aligners. The nucmer aligner in MUMmer4 can now be called from scripting languages such as Perl, Python and Ruby. These improvements make MUMer</vt:lpwstr>
  </property>
  <property fmtid="{D5CDD505-2E9C-101B-9397-08002B2CF9AE}" pid="836" name="Mendeley_Bookmark_VGlBnEPnMP_8">
    <vt:lpwstr>4 one the most versatile genome alignment packages available.", "author": [{"dropping-particle": "", "family": "Mar\u00e7ais", "given": "Guillaume", "non-dropping-particle": "", "parse-names": false, "suffix": ""}, {"dropping-particle": "", "family": "Del</vt:lpwstr>
  </property>
  <property fmtid="{D5CDD505-2E9C-101B-9397-08002B2CF9AE}" pid="837" name="Mendeley_Bookmark_VGlBnEPnMP_9">
    <vt:lpwstr>cher", "given": "Arthur L.", "non-dropping-particle": "", "parse-names": false, "suffix": ""}, {"dropping-particle": "", "family": "Phillippy", "given": "Adam M.", "non-dropping-particle": "", "parse-names": false, "suffix": ""}, {"dropping-particle": "",</vt:lpwstr>
  </property>
  <property fmtid="{D5CDD505-2E9C-101B-9397-08002B2CF9AE}" pid="838" name="Mendeley_Bookmark_VVgveffyLg_1">
    <vt:lpwstr>ADDIN CSL_CITATION {"citationItems": [{"id": "ITEM-1", "itemData": {"author": [{"dropping-particle": "", "family": "Chin", "given": "Chen-Shan", "non-dropping-particle": "", "parse-names": false, "suffix": ""}, {"dropping-particle": "", "family": "Peluso"</vt:lpwstr>
  </property>
  <property fmtid="{D5CDD505-2E9C-101B-9397-08002B2CF9AE}" pid="839" name="Mendeley_Bookmark_VVgveffyLg_10">
    <vt:lpwstr>icle": "", "parse-names": false, "suffix": ""}], "container-title": "Nature Methods", "id": "ITEM-1", "issued": {"date-parts": [["2016", "10", "17"]]}, "page": "1050", "publisher": "Nature Publishing Group, a division of Macmillan Publishers Limited. All </vt:lpwstr>
  </property>
  <property fmtid="{D5CDD505-2E9C-101B-9397-08002B2CF9AE}" pid="840" name="Mendeley_Bookmark_VVgveffyLg_11">
    <vt:lpwstr>Rights Reserved.", "title": "Phased diploid genome assembly with single-molecule real-time sequencing", "type": "article-journal", "volume": "13"}, "uris": ["http://www.mendeley.com/documents/?uuid=84092d64-bf1f-485e-a6d5-fea18aadf4f3"]}], "mendeley": {"f</vt:lpwstr>
  </property>
  <property fmtid="{D5CDD505-2E9C-101B-9397-08002B2CF9AE}" pid="841" name="Mendeley_Bookmark_VVgveffyLg_12">
    <vt:lpwstr>ormattedCitation": "(Chin et al., 2016)", "plainTextFormattedCitation": "(Chin et al., 2016)", "previouslyFormattedCitation": "(Chin et al., 2016)"}, "properties": {"noteIndex": 0}, "schema": "https://github.com/citation-style-language/schema/raw/master/c</vt:lpwstr>
  </property>
  <property fmtid="{D5CDD505-2E9C-101B-9397-08002B2CF9AE}" pid="842" name="Mendeley_Bookmark_VVgveffyLg_13">
    <vt:lpwstr>sl-citation.json"}</vt:lpwstr>
  </property>
  <property fmtid="{D5CDD505-2E9C-101B-9397-08002B2CF9AE}" pid="843" name="Mendeley_Bookmark_VVgveffyLg_2">
    <vt:lpwstr>, "given": "Paul", "non-dropping-particle": "", "parse-names": false, "suffix": ""}, {"dropping-particle": "", "family": "Sedlazeck", "given": "Fritz J", "non-dropping-particle": "", "parse-names": false, "suffix": ""}, {"dropping-particle": "", "family":</vt:lpwstr>
  </property>
  <property fmtid="{D5CDD505-2E9C-101B-9397-08002B2CF9AE}" pid="844" name="Mendeley_Bookmark_VVgveffyLg_3">
    <vt:lpwstr> "Nattestad", "given": "Maria", "non-dropping-particle": "", "parse-names": false, "suffix": ""}, {"dropping-particle": "", "family": "Concepcion", "given": "Gregory T", "non-dropping-particle": "", "parse-names": false, "suffix": ""}, {"dropping-particle</vt:lpwstr>
  </property>
  <property fmtid="{D5CDD505-2E9C-101B-9397-08002B2CF9AE}" pid="845" name="Mendeley_Bookmark_VVgveffyLg_4">
    <vt:lpwstr>": "", "family": "Clum", "given": "Alicia", "non-dropping-particle": "", "parse-names": false, "suffix": ""}, {"dropping-particle": "", "family": "Dunn", "given": "Christopher", "non-dropping-particle": "", "parse-names": false, "suffix": ""}, {"dropping-</vt:lpwstr>
  </property>
  <property fmtid="{D5CDD505-2E9C-101B-9397-08002B2CF9AE}" pid="846" name="Mendeley_Bookmark_VVgveffyLg_5">
    <vt:lpwstr>particle": "", "family": "O'Malley", "given": "Ronan", "non-dropping-particle": "", "parse-names": false, "suffix": ""}, {"dropping-particle": "", "family": "Figueroa-Balderas", "given": "Rosa", "non-dropping-particle": "", "parse-names": false, "suffix":</vt:lpwstr>
  </property>
  <property fmtid="{D5CDD505-2E9C-101B-9397-08002B2CF9AE}" pid="847" name="Mendeley_Bookmark_VVgveffyLg_6">
    <vt:lpwstr> ""}, {"dropping-particle": "", "family": "Morales-Cruz", "given": "Abraham", "non-dropping-particle": "", "parse-names": false, "suffix": ""}, {"dropping-particle": "", "family": "Cramer", "given": "Grant R", "non-dropping-particle": "", "parse-names": f</vt:lpwstr>
  </property>
  <property fmtid="{D5CDD505-2E9C-101B-9397-08002B2CF9AE}" pid="848" name="Mendeley_Bookmark_VVgveffyLg_7">
    <vt:lpwstr>alse, "suffix": ""}, {"dropping-particle": "", "family": "Delledonne", "given": "Massimo", "non-dropping-particle": "", "parse-names": false, "suffix": ""}, {"dropping-particle": "", "family": "Luo", "given": "Chongyuan", "non-dropping-particle": "", "par</vt:lpwstr>
  </property>
  <property fmtid="{D5CDD505-2E9C-101B-9397-08002B2CF9AE}" pid="849" name="Mendeley_Bookmark_VVgveffyLg_8">
    <vt:lpwstr>se-names": false, "suffix": ""}, {"dropping-particle": "", "family": "Ecker", "given": "Joseph R", "non-dropping-particle": "", "parse-names": false, "suffix": ""}, {"dropping-particle": "", "family": "Cantu", "given": "Dario", "non-dropping-particle": ""</vt:lpwstr>
  </property>
  <property fmtid="{D5CDD505-2E9C-101B-9397-08002B2CF9AE}" pid="850" name="Mendeley_Bookmark_VVgveffyLg_9">
    <vt:lpwstr>, "parse-names": false, "suffix": ""}, {"dropping-particle": "", "family": "Rank", "given": "David R", "non-dropping-particle": "", "parse-names": false, "suffix": ""}, {"dropping-particle": "", "family": "Schatz", "given": "Michael C", "non-dropping-part</vt:lpwstr>
  </property>
  <property fmtid="{D5CDD505-2E9C-101B-9397-08002B2CF9AE}" pid="851" name="Mendeley_Bookmark_WG31Rge5sb_1">
    <vt:lpwstr>ADDIN CSL_CITATION {"citationItems": [{"id": "ITEM-1", "itemData": {"DOI": "10.1371/journal.pcbi.1005944", "ISBN": "1111111111", "ISSN": "15537358", "PMID": "29373581", "abstract": "The MUMmer system and the genome sequence aligner nucmer included within </vt:lpwstr>
  </property>
  <property fmtid="{D5CDD505-2E9C-101B-9397-08002B2CF9AE}" pid="852" name="Mendeley_Bookmark_WG31Rge5sb_10">
    <vt:lpwstr> "family": "Coston", "given": "Rachel", "non-dropping-particle": "", "parse-names": false, "suffix": ""}, {"dropping-particle": "", "family": "Salzberg", "given": "Steven L.", "non-dropping-particle": "", "parse-names": false, "suffix": ""}, {"dropping-pa</vt:lpwstr>
  </property>
  <property fmtid="{D5CDD505-2E9C-101B-9397-08002B2CF9AE}" pid="853" name="Mendeley_Bookmark_WG31Rge5sb_11">
    <vt:lpwstr>rticle": "", "family": "Zimin", "given": "Aleksey", "non-dropping-particle": "", "parse-names": false, "suffix": ""}], "container-title": "PLoS Computational Biology", "id": "ITEM-1", "issue": "1", "issued": {"date-parts": [["2018"]]}, "page": "1-14", "ti</vt:lpwstr>
  </property>
  <property fmtid="{D5CDD505-2E9C-101B-9397-08002B2CF9AE}" pid="854" name="Mendeley_Bookmark_WG31Rge5sb_12">
    <vt:lpwstr>tle": "MUMmer4: A fast and versatile genome alignment system", "type": "article-journal", "volume": "14"}, "uris": ["http://www.mendeley.com/documents/?uuid=d35456d9-ad41-4300-85dc-d0c1f5f229aa"]}], "mendeley": {"formattedCitation": "(Mar\u00e7ais et al.,</vt:lpwstr>
  </property>
  <property fmtid="{D5CDD505-2E9C-101B-9397-08002B2CF9AE}" pid="855" name="Mendeley_Bookmark_WG31Rge5sb_13">
    <vt:lpwstr> 2018)", "plainTextFormattedCitation": "(Mar\u00e7ais et al., 2018)", "previouslyFormattedCitation": "(Mar\u00e7ais et al., 2018)"}, "properties": {"noteIndex": 0}, "schema": "https://github.com/citation-style-language/schema/raw/master/csl-citation.json"</vt:lpwstr>
  </property>
  <property fmtid="{D5CDD505-2E9C-101B-9397-08002B2CF9AE}" pid="856" name="Mendeley_Bookmark_WG31Rge5sb_14">
    <vt:lpwstr>}</vt:lpwstr>
  </property>
  <property fmtid="{D5CDD505-2E9C-101B-9397-08002B2CF9AE}" pid="857" name="Mendeley_Bookmark_WG31Rge5sb_2">
    <vt:lpwstr>it are among the most widely used alignment packages in genomics. Since the last major release of MUMmer version 3 in 2004, it has been applied to many types of problems including aligning whole genome sequences, aligning reads to a reference genome, and </vt:lpwstr>
  </property>
  <property fmtid="{D5CDD505-2E9C-101B-9397-08002B2CF9AE}" pid="858" name="Mendeley_Bookmark_WG31Rge5sb_3">
    <vt:lpwstr>comparing different assemblies of the same genome. Despite its broad utility, MUMmer3 has limitations that can make it difficult to use for large genomes and for the very large sequence data sets that are common today. In this paper we describe MUMmer4, a</vt:lpwstr>
  </property>
  <property fmtid="{D5CDD505-2E9C-101B-9397-08002B2CF9AE}" pid="859" name="Mendeley_Bookmark_WG31Rge5sb_4">
    <vt:lpwstr> substantially improved version of MUMmer that addresses genome size constraints by changing the 32-bit suffix tree data structure at the core of MUMmer to a 48-bit suffix array, and that offers improved speed through parallel processing of input query se</vt:lpwstr>
  </property>
  <property fmtid="{D5CDD505-2E9C-101B-9397-08002B2CF9AE}" pid="860" name="Mendeley_Bookmark_WG31Rge5sb_5">
    <vt:lpwstr>quences. With a theoretical limit on the input size of 141Tbp, MUMmer4 can now work with input sequences of any biologically realistic length. We show that as a result of these enhancements, the nucmer program in MUMmer4 is easily able to handle alignment</vt:lpwstr>
  </property>
  <property fmtid="{D5CDD505-2E9C-101B-9397-08002B2CF9AE}" pid="861" name="Mendeley_Bookmark_WG31Rge5sb_6">
    <vt:lpwstr>s of large genomes; we illustrate this with an alignment of the human and chimpanzee genomes, which allows us to compute that the two species are 98% identical across 96% of their length. With the enhancements described here, MUMmer4 can also be used to e</vt:lpwstr>
  </property>
  <property fmtid="{D5CDD505-2E9C-101B-9397-08002B2CF9AE}" pid="862" name="Mendeley_Bookmark_WG31Rge5sb_7">
    <vt:lpwstr>fficiently align reads to reference genomes, although it is less sensitive and accurate than the dedicated read aligners. The nucmer aligner in MUMmer4 can now be called from scripting languages such as Perl, Python and Ruby. These improvements make MUMer</vt:lpwstr>
  </property>
  <property fmtid="{D5CDD505-2E9C-101B-9397-08002B2CF9AE}" pid="863" name="Mendeley_Bookmark_WG31Rge5sb_8">
    <vt:lpwstr>4 one the most versatile genome alignment packages available.", "author": [{"dropping-particle": "", "family": "Mar\u00e7ais", "given": "Guillaume", "non-dropping-particle": "", "parse-names": false, "suffix": ""}, {"dropping-particle": "", "family": "Del</vt:lpwstr>
  </property>
  <property fmtid="{D5CDD505-2E9C-101B-9397-08002B2CF9AE}" pid="864" name="Mendeley_Bookmark_WG31Rge5sb_9">
    <vt:lpwstr>cher", "given": "Arthur L.", "non-dropping-particle": "", "parse-names": false, "suffix": ""}, {"dropping-particle": "", "family": "Phillippy", "given": "Adam M.", "non-dropping-particle": "", "parse-names": false, "suffix": ""}, {"dropping-particle": "",</vt:lpwstr>
  </property>
  <property fmtid="{D5CDD505-2E9C-101B-9397-08002B2CF9AE}" pid="865" name="Mendeley_Bookmark_WJotj2OQJM_1">
    <vt:lpwstr>ADDIN CSL_CITATION {"citationItems": [{"id": "ITEM-1", "itemData": {"author": [{"dropping-particle": "", "family": "Chin", "given": "Chen-Shan", "non-dropping-particle": "", "parse-names": false, "suffix": ""}, {"dropping-particle": "", "family": "Peluso"</vt:lpwstr>
  </property>
  <property fmtid="{D5CDD505-2E9C-101B-9397-08002B2CF9AE}" pid="866" name="Mendeley_Bookmark_WJotj2OQJM_10">
    <vt:lpwstr>icle": "", "parse-names": false, "suffix": ""}], "container-title": "Nature Methods", "id": "ITEM-1", "issued": {"date-parts": [["2016", "10", "17"]]}, "page": "1050", "publisher": "Nature Publishing Group, a division of Macmillan Publishers Limited. All </vt:lpwstr>
  </property>
  <property fmtid="{D5CDD505-2E9C-101B-9397-08002B2CF9AE}" pid="867" name="Mendeley_Bookmark_WJotj2OQJM_11">
    <vt:lpwstr>Rights Reserved.", "title": "Phased diploid genome assembly with single-molecule real-time sequencing", "type": "article-journal", "volume": "13"}, "uris": ["http://www.mendeley.com/documents/?uuid=84092d64-bf1f-485e-a6d5-fea18aadf4f3"]}], "mendeley": {"f</vt:lpwstr>
  </property>
  <property fmtid="{D5CDD505-2E9C-101B-9397-08002B2CF9AE}" pid="868" name="Mendeley_Bookmark_WJotj2OQJM_12">
    <vt:lpwstr>ormattedCitation": "(Chin et al., 2016)", "plainTextFormattedCitation": "(Chin et al., 2016)", "previouslyFormattedCitation": "(Chin et al., 2016)"}, "properties": {"noteIndex": 0}, "schema": "https://github.com/citation-style-language/schema/raw/master/c</vt:lpwstr>
  </property>
  <property fmtid="{D5CDD505-2E9C-101B-9397-08002B2CF9AE}" pid="869" name="Mendeley_Bookmark_WJotj2OQJM_13">
    <vt:lpwstr>sl-citation.json"}</vt:lpwstr>
  </property>
  <property fmtid="{D5CDD505-2E9C-101B-9397-08002B2CF9AE}" pid="870" name="Mendeley_Bookmark_WJotj2OQJM_2">
    <vt:lpwstr>, "given": "Paul", "non-dropping-particle": "", "parse-names": false, "suffix": ""}, {"dropping-particle": "", "family": "Sedlazeck", "given": "Fritz J", "non-dropping-particle": "", "parse-names": false, "suffix": ""}, {"dropping-particle": "", "family":</vt:lpwstr>
  </property>
  <property fmtid="{D5CDD505-2E9C-101B-9397-08002B2CF9AE}" pid="871" name="Mendeley_Bookmark_WJotj2OQJM_3">
    <vt:lpwstr> "Nattestad", "given": "Maria", "non-dropping-particle": "", "parse-names": false, "suffix": ""}, {"dropping-particle": "", "family": "Concepcion", "given": "Gregory T", "non-dropping-particle": "", "parse-names": false, "suffix": ""}, {"dropping-particle</vt:lpwstr>
  </property>
  <property fmtid="{D5CDD505-2E9C-101B-9397-08002B2CF9AE}" pid="872" name="Mendeley_Bookmark_WJotj2OQJM_4">
    <vt:lpwstr>": "", "family": "Clum", "given": "Alicia", "non-dropping-particle": "", "parse-names": false, "suffix": ""}, {"dropping-particle": "", "family": "Dunn", "given": "Christopher", "non-dropping-particle": "", "parse-names": false, "suffix": ""}, {"dropping-</vt:lpwstr>
  </property>
  <property fmtid="{D5CDD505-2E9C-101B-9397-08002B2CF9AE}" pid="873" name="Mendeley_Bookmark_WJotj2OQJM_5">
    <vt:lpwstr>particle": "", "family": "O'Malley", "given": "Ronan", "non-dropping-particle": "", "parse-names": false, "suffix": ""}, {"dropping-particle": "", "family": "Figueroa-Balderas", "given": "Rosa", "non-dropping-particle": "", "parse-names": false, "suffix":</vt:lpwstr>
  </property>
  <property fmtid="{D5CDD505-2E9C-101B-9397-08002B2CF9AE}" pid="874" name="Mendeley_Bookmark_WJotj2OQJM_6">
    <vt:lpwstr> ""}, {"dropping-particle": "", "family": "Morales-Cruz", "given": "Abraham", "non-dropping-particle": "", "parse-names": false, "suffix": ""}, {"dropping-particle": "", "family": "Cramer", "given": "Grant R", "non-dropping-particle": "", "parse-names": f</vt:lpwstr>
  </property>
  <property fmtid="{D5CDD505-2E9C-101B-9397-08002B2CF9AE}" pid="875" name="Mendeley_Bookmark_WJotj2OQJM_7">
    <vt:lpwstr>alse, "suffix": ""}, {"dropping-particle": "", "family": "Delledonne", "given": "Massimo", "non-dropping-particle": "", "parse-names": false, "suffix": ""}, {"dropping-particle": "", "family": "Luo", "given": "Chongyuan", "non-dropping-particle": "", "par</vt:lpwstr>
  </property>
  <property fmtid="{D5CDD505-2E9C-101B-9397-08002B2CF9AE}" pid="876" name="Mendeley_Bookmark_WJotj2OQJM_8">
    <vt:lpwstr>se-names": false, "suffix": ""}, {"dropping-particle": "", "family": "Ecker", "given": "Joseph R", "non-dropping-particle": "", "parse-names": false, "suffix": ""}, {"dropping-particle": "", "family": "Cantu", "given": "Dario", "non-dropping-particle": ""</vt:lpwstr>
  </property>
  <property fmtid="{D5CDD505-2E9C-101B-9397-08002B2CF9AE}" pid="877" name="Mendeley_Bookmark_WJotj2OQJM_9">
    <vt:lpwstr>, "parse-names": false, "suffix": ""}, {"dropping-particle": "", "family": "Rank", "given": "David R", "non-dropping-particle": "", "parse-names": false, "suffix": ""}, {"dropping-particle": "", "family": "Schatz", "given": "Michael C", "non-dropping-part</vt:lpwstr>
  </property>
  <property fmtid="{D5CDD505-2E9C-101B-9397-08002B2CF9AE}" pid="878" name="Mendeley_Bookmark_WgwaRJ0zbA_1">
    <vt:lpwstr>ADDIN CSL_CITATION {"citationItems": [{"id": "ITEM-1", "itemData": {"abstract": "GTF (Gene Transfer Format) and GFF (General Feature Format) are popular file formats used by bioinformatics programs to represent and exchange information about various genom</vt:lpwstr>
  </property>
  <property fmtid="{D5CDD505-2E9C-101B-9397-08002B2CF9AE}" pid="879" name="Mendeley_Bookmark_WgwaRJ0zbA_2">
    <vt:lpwstr>ic features, such as gene and transcript locations and structure. GffRead and GffCompare are open source programs that provide extensive and efficient solutions to manipulate files in a GTF or GFF format. While GffRead can convert, sort, filter, transform</vt:lpwstr>
  </property>
  <property fmtid="{D5CDD505-2E9C-101B-9397-08002B2CF9AE}" pid="880" name="Mendeley_Bookmark_WgwaRJ0zbA_3">
    <vt:lpwstr>, or cluster genomic features, GffCompare can be used to compare and merge different gene annotations.", "author": [{"dropping-particle": "", "family": "Pertea", "given": "G", "non-dropping-particle": "", "parse-names": false, "suffix": ""}, {"dropping-pa</vt:lpwstr>
  </property>
  <property fmtid="{D5CDD505-2E9C-101B-9397-08002B2CF9AE}" pid="881" name="Mendeley_Bookmark_WgwaRJ0zbA_4">
    <vt:lpwstr>rticle": "", "family": "Pertea", "given": "M", "non-dropping-particle": "", "parse-names": false, "suffix": ""}], "container-title": "F1000Research", "id": "ITEM-1", "issue": "304", "issued": {"date-parts": [["2020"]]}, "page": "1-20", "title": "GFF Utili</vt:lpwstr>
  </property>
  <property fmtid="{D5CDD505-2E9C-101B-9397-08002B2CF9AE}" pid="882" name="Mendeley_Bookmark_WgwaRJ0zbA_5">
    <vt:lpwstr>ties: GffRead and GffCompare [version 2; peer review: 3 approved]", "type": "article-journal", "volume": "9"}, "uris": ["http://www.mendeley.com/documents/?uuid=37f0b731-27f3-4e3a-8e8f-965dffb969cc"]}], "mendeley": {"formattedCitation": "(Pertea &amp; Pertea,</vt:lpwstr>
  </property>
  <property fmtid="{D5CDD505-2E9C-101B-9397-08002B2CF9AE}" pid="883" name="Mendeley_Bookmark_WgwaRJ0zbA_6">
    <vt:lpwstr> 2020)", "plainTextFormattedCitation": "(Pertea &amp; Pertea, 2020)", "previouslyFormattedCitation": "(Pertea &amp; Pertea, 2020)"}, "properties": {"noteIndex": 0}, "schema": "https://github.com/citation-style-language/schema/raw/master/csl-citation.json"}</vt:lpwstr>
  </property>
  <property fmtid="{D5CDD505-2E9C-101B-9397-08002B2CF9AE}" pid="884" name="Mendeley_Bookmark_XBSQxGWRlw_1">
    <vt:lpwstr>ADDIN CSL_CITATION {"citationItems": [{"id": "ITEM-1", "itemData": {"DOI": "10.1016/j.ibmb.2017.01.006", "ISSN": "18790240", "abstract": "Aggressive behavior is observed in many animals, but its intensity differs between species. In a model animal of gene</vt:lpwstr>
  </property>
  <property fmtid="{D5CDD505-2E9C-101B-9397-08002B2CF9AE}" pid="885" name="Mendeley_Bookmark_XBSQxGWRlw_10">
    <vt:lpwstr>-dropping-particle": "", "parse-names": false, "suffix": ""}], "container-title": "Insect Biochemistry and Molecular Biology", "id": "ITEM-1", "issued": {"date-parts": [["2017"]]}, "page": "11-20", "publisher": "Elsevier Ltd", "title": "Comparative analys</vt:lpwstr>
  </property>
  <property fmtid="{D5CDD505-2E9C-101B-9397-08002B2CF9AE}" pid="886" name="Mendeley_Bookmark_XBSQxGWRlw_11">
    <vt:lpwstr>is of the brain transcriptome in a hyper-aggressive fruit fly, &lt;i&gt;Drosophila prolongata&lt;/", "type": "article-journal", "volume": "82"}, "uris": ["http://www.mendeley.com/documents/?uuid=700e0047-f81f-4b2e-b885-35b471d8a500"]}, {"id": "ITEM-2", "itemData":</vt:lpwstr>
  </property>
  <property fmtid="{D5CDD505-2E9C-101B-9397-08002B2CF9AE}" pid="887" name="Mendeley_Bookmark_XBSQxGWRlw_12">
    <vt:lpwstr> {"DOI": "10.1002/ece3.5819", "ISSN": "20457758", "abstract": "Binary communication systems that involve sex-specific signaling and sex-specific signal perception play a key role in sexual selection and in the evolution of sexually dimorphic traits. The d</vt:lpwstr>
  </property>
  <property fmtid="{D5CDD505-2E9C-101B-9397-08002B2CF9AE}" pid="888" name="Mendeley_Bookmark_XBSQxGWRlw_13">
    <vt:lpwstr>riving forces and genetic changes underlying such traits can be investigated in systems where sex-specific signaling and perception have emerged recently and show evidence of potential coevolution. A promising model is found in Drosophila prolongata, whic</vt:lpwstr>
  </property>
  <property fmtid="{D5CDD505-2E9C-101B-9397-08002B2CF9AE}" pid="889" name="Mendeley_Bookmark_XBSQxGWRlw_14">
    <vt:lpwstr>h exhibits a species-specific increase in the number of male chemosensory bristles. We show that this transition coincides with recent evolutionary changes in cuticular hydrocarbon (CHC) profiles. Long-chain CHCs that are sexually monomorphic in the close</vt:lpwstr>
  </property>
  <property fmtid="{D5CDD505-2E9C-101B-9397-08002B2CF9AE}" pid="890" name="Mendeley_Bookmark_XBSQxGWRlw_15">
    <vt:lpwstr>st relatives of D. prolongata (D. rhopaloa, D. carrolli, D. kurseongensis, and D. fuyamai) are strongly male-biased in this species. We also identify an intraspecific female-limited polymorphism, where some females have male-like CHC profiles. Both the or</vt:lpwstr>
  </property>
  <property fmtid="{D5CDD505-2E9C-101B-9397-08002B2CF9AE}" pid="891" name="Mendeley_Bookmark_XBSQxGWRlw_16">
    <vt:lpwstr>igin of sexually dimorphic CHC profiles and the female-limited polymorphism in D. prolongata involve changes in the relative amounts of three mono-alkene homologs, 9-tricosene, 9-pentacosene, and 9-heptacosene, all of which share a common biosynthetic ori</vt:lpwstr>
  </property>
  <property fmtid="{D5CDD505-2E9C-101B-9397-08002B2CF9AE}" pid="892" name="Mendeley_Bookmark_XBSQxGWRlw_17">
    <vt:lpwstr>gin and point to a potentially simple genetic change underlying these traits. Our results suggest that pheromone synthesis may have coevolved with chemosensory perception and open the way for reconstructing the origin of sexual dimorphism in this communic</vt:lpwstr>
  </property>
  <property fmtid="{D5CDD505-2E9C-101B-9397-08002B2CF9AE}" pid="893" name="Mendeley_Bookmark_XBSQxGWRlw_18">
    <vt:lpwstr>ation system.", "author": [{"dropping-particle": "", "family": "Luo", "given": "Yige", "non-dropping-particle": "", "parse-names": false, "suffix": ""}, {"dropping-particle": "", "family": "Zhang", "given": "Yunwei", "non-dropping-particle": "", "parse-na</vt:lpwstr>
  </property>
  <property fmtid="{D5CDD505-2E9C-101B-9397-08002B2CF9AE}" pid="894" name="Mendeley_Bookmark_XBSQxGWRlw_19">
    <vt:lpwstr>mes": false, "suffix": ""}, {"dropping-particle": "", "family": "Farine", "given": "Jean Pierre", "non-dropping-particle": "", "parse-names": false, "suffix": ""}, {"dropping-particle": "", "family": "Ferveur", "given": "Jean Fran\u00e7ois", "non-dropping</vt:lpwstr>
  </property>
  <property fmtid="{D5CDD505-2E9C-101B-9397-08002B2CF9AE}" pid="895" name="Mendeley_Bookmark_XBSQxGWRlw_2">
    <vt:lpwstr>tics, Drosophila melanogaster, genetic basis of aggressive behavior has been studied intensively, including transcriptome analyses to identify genes whose expression level was associated with intra-species variation in aggressiveness. However, whether the</vt:lpwstr>
  </property>
  <property fmtid="{D5CDD505-2E9C-101B-9397-08002B2CF9AE}" pid="896" name="Mendeley_Bookmark_XBSQxGWRlw_20">
    <vt:lpwstr>-particle": "", "parse-names": false, "suffix": ""}, {"dropping-particle": "", "family": "Ram\u00edrez", "given": "Santiago", "non-dropping-particle": "", "parse-names": false, "suffix": ""}, {"dropping-particle": "", "family": "Kopp", "given": "Artyom", </vt:lpwstr>
  </property>
  <property fmtid="{D5CDD505-2E9C-101B-9397-08002B2CF9AE}" pid="897" name="Mendeley_Bookmark_XBSQxGWRlw_21">
    <vt:lpwstr>"non-dropping-particle": "", "parse-names": false, "suffix": ""}], "container-title": "Ecology and Evolution", "id": "ITEM-2", "issue": "23", "issued": {"date-parts": [["2019"]]}, "page": "13608-13618", "title": "Evolution of sexually dimorphic pheromone </vt:lpwstr>
  </property>
  <property fmtid="{D5CDD505-2E9C-101B-9397-08002B2CF9AE}" pid="898" name="Mendeley_Bookmark_XBSQxGWRlw_22">
    <vt:lpwstr>profiles coincides with increased number of male-specific chemosensory organs in &lt;i&gt;Drosophila prolongata&lt;/i&gt;", "type": "article-journal", "volume": "9"}, "uris": ["http://www.mendeley.com/documents/?uuid=1673586a-a0af-450b-9e18-6f6be8009115"]}, {"id": "I</vt:lpwstr>
  </property>
  <property fmtid="{D5CDD505-2E9C-101B-9397-08002B2CF9AE}" pid="899" name="Mendeley_Bookmark_XBSQxGWRlw_23">
    <vt:lpwstr>TEM-3", "itemData": {"DOI": "10.1007/s10164-014-0399-z", "ISSN": "02890771", "abstract": "Sexual dimorphism is often derived from sexual selection. In sexually dimorphic Drosophila species, exaggerated male structures are used for specific behaviors in ma</vt:lpwstr>
  </property>
  <property fmtid="{D5CDD505-2E9C-101B-9397-08002B2CF9AE}" pid="900" name="Mendeley_Bookmark_XBSQxGWRlw_24">
    <vt:lpwstr>le-to-male competition or courtship toward females. In Drosophila prolongata, a member of the melanogaster species group, males have enlarged forelegs whereas females do not. However, the adaptive role of the enlarged forelegs is unclear because little is</vt:lpwstr>
  </property>
  <property fmtid="{D5CDD505-2E9C-101B-9397-08002B2CF9AE}" pid="901" name="Mendeley_Bookmark_XBSQxGWRlw_25">
    <vt:lpwstr> known about the behavior of D. prolongata. In this study, the courtship behavior of D. prolongata was investigated in comparison with closely related species. Males of D. prolongata use their forelegs in a specific behavior, \u201cleg vibration\u201d, in</vt:lpwstr>
  </property>
  <property fmtid="{D5CDD505-2E9C-101B-9397-08002B2CF9AE}" pid="902" name="Mendeley_Bookmark_XBSQxGWRlw_26">
    <vt:lpwstr> which the male vigorously vibrates the female\u2019s abdomen by extending his forelegs from in front of her. Leg vibration was observed immediately before \u201cattempting copulation\u201d, indicating that it has an adaptive role in the mating process. I</vt:lpwstr>
  </property>
  <property fmtid="{D5CDD505-2E9C-101B-9397-08002B2CF9AE}" pid="903" name="Mendeley_Bookmark_XBSQxGWRlw_27">
    <vt:lpwstr>n contrast, leg vibration was not observed in closely related species. Because the large forelegs are necessary to accomplish leg vibration, it was suggested that the sexual dimorphism of D. prolongata forelegs is currently under the influence of sexual s</vt:lpwstr>
  </property>
  <property fmtid="{D5CDD505-2E9C-101B-9397-08002B2CF9AE}" pid="904" name="Mendeley_Bookmark_XBSQxGWRlw_28">
    <vt:lpwstr>election in courtship behavior.", "author": [{"dropping-particle": "", "family": "Setoguchi", "given": "Shiori", "non-dropping-particle": "", "parse-names": false, "suffix": ""}, {"dropping-particle": "", "family": "Takamori", "given": "Hisaki", "non-drop</vt:lpwstr>
  </property>
  <property fmtid="{D5CDD505-2E9C-101B-9397-08002B2CF9AE}" pid="905" name="Mendeley_Bookmark_XBSQxGWRlw_29">
    <vt:lpwstr>ping-particle": "", "parse-names": false, "suffix": ""}, {"dropping-particle": "", "family": "Aotsuka", "given": "Tadashi", "non-dropping-particle": "", "parse-names": false, "suffix": ""}, {"dropping-particle": "", "family": "Sese", "given": "Jun", "non-</vt:lpwstr>
  </property>
  <property fmtid="{D5CDD505-2E9C-101B-9397-08002B2CF9AE}" pid="906" name="Mendeley_Bookmark_XBSQxGWRlw_3">
    <vt:lpwstr>se genes are also involved in the evolution of aggressiveness among different species has not been examined. In this study, we performed de novo transcriptome analysis in the brain of Drosophila prolongata to identify genes associated with the evolution o</vt:lpwstr>
  </property>
  <property fmtid="{D5CDD505-2E9C-101B-9397-08002B2CF9AE}" pid="907" name="Mendeley_Bookmark_XBSQxGWRlw_30">
    <vt:lpwstr>dropping-particle": "", "parse-names": false, "suffix": ""}, {"dropping-particle": "", "family": "Ishikawa", "given": "Yukio", "non-dropping-particle": "", "parse-names": false, "suffix": ""}, {"dropping-particle": "", "family": "Matsuo", "given": "Takash</vt:lpwstr>
  </property>
  <property fmtid="{D5CDD505-2E9C-101B-9397-08002B2CF9AE}" pid="908" name="Mendeley_Bookmark_XBSQxGWRlw_31">
    <vt:lpwstr>i", "non-dropping-particle": "", "parse-names": false, "suffix": ""}], "container-title": "Journal of Ethology", "id": "ITEM-3", "issued": {"date-parts": [["2014"]]}, "page": "91-102", "title": "Sexual dimorphism and courtship behavior in &lt;i&gt;Drosophila pr</vt:lpwstr>
  </property>
  <property fmtid="{D5CDD505-2E9C-101B-9397-08002B2CF9AE}" pid="909" name="Mendeley_Bookmark_XBSQxGWRlw_32">
    <vt:lpwstr>olongata&lt;/i&gt;", "type": "article-journal", "volume": "32"}, "uris": ["http://www.mendeley.com/documents/?uuid=a0f598ab-eaca-4033-90a4-e42601462ddc"]}], "mendeley": {"formattedCitation": "(Kudo et al., 2017; Luo et al., 2019; Setoguchi et al., 2014)", "plai</vt:lpwstr>
  </property>
  <property fmtid="{D5CDD505-2E9C-101B-9397-08002B2CF9AE}" pid="910" name="Mendeley_Bookmark_XBSQxGWRlw_33">
    <vt:lpwstr>nTextFormattedCitation": "(Kudo et al., 2017; Luo et al., 2019; Setoguchi et al., 2014)", "previouslyFormattedCitation": "(Kudo et al., 2017; Luo et al., 2019; Setoguchi et al., 2014)"}, "properties": {"noteIndex": 0}, "schema": "https://github.com/citati</vt:lpwstr>
  </property>
  <property fmtid="{D5CDD505-2E9C-101B-9397-08002B2CF9AE}" pid="911" name="Mendeley_Bookmark_XBSQxGWRlw_34">
    <vt:lpwstr>on-style-language/schema/raw/master/csl-citation.json"}</vt:lpwstr>
  </property>
  <property fmtid="{D5CDD505-2E9C-101B-9397-08002B2CF9AE}" pid="912" name="Mendeley_Bookmark_XBSQxGWRlw_4">
    <vt:lpwstr>f aggressiveness. Males of D. prolongata were hyper-aggressive compared with closely related species. Comparison of the brain transcriptomes identified 21 differentially expressed genes in males of D. prolongata. They did not overlap with the list of aggr</vt:lpwstr>
  </property>
  <property fmtid="{D5CDD505-2E9C-101B-9397-08002B2CF9AE}" pid="913" name="Mendeley_Bookmark_XBSQxGWRlw_5">
    <vt:lpwstr>ession-related genes identified in D. melanogaster, suggesting that genes involved in the evolution of aggressiveness were independent of those associated with the intra-species variation in aggressiveness in Drosophila. Although females of D. prolongata </vt:lpwstr>
  </property>
  <property fmtid="{D5CDD505-2E9C-101B-9397-08002B2CF9AE}" pid="914" name="Mendeley_Bookmark_XBSQxGWRlw_6">
    <vt:lpwstr>were not aggressive as the males, expression levels of the 21 genes identified in this study were more similar between sexes than between species.", "author": [{"dropping-particle": "", "family": "Kudo", "given": "Ayumi", "non-dropping-particle": "", "par</vt:lpwstr>
  </property>
  <property fmtid="{D5CDD505-2E9C-101B-9397-08002B2CF9AE}" pid="915" name="Mendeley_Bookmark_XBSQxGWRlw_7">
    <vt:lpwstr>se-names": false, "suffix": ""}, {"dropping-particle": "", "family": "Shigenobu", "given": "Shuji", "non-dropping-particle": "", "parse-names": false, "suffix": ""}, {"dropping-particle": "", "family": "Kadota", "given": "Koji", "non-dropping-particle": "</vt:lpwstr>
  </property>
  <property fmtid="{D5CDD505-2E9C-101B-9397-08002B2CF9AE}" pid="916" name="Mendeley_Bookmark_XBSQxGWRlw_8">
    <vt:lpwstr>", "parse-names": false, "suffix": ""}, {"dropping-particle": "", "family": "Nozawa", "given": "Masafumi", "non-dropping-particle": "", "parse-names": false, "suffix": ""}, {"dropping-particle": "", "family": "Shibata", "given": "Tomoko F.", "non-dropping</vt:lpwstr>
  </property>
  <property fmtid="{D5CDD505-2E9C-101B-9397-08002B2CF9AE}" pid="917" name="Mendeley_Bookmark_XBSQxGWRlw_9">
    <vt:lpwstr>-particle": "", "parse-names": false, "suffix": ""}, {"dropping-particle": "", "family": "Ishikawa", "given": "Yukio", "non-dropping-particle": "", "parse-names": false, "suffix": ""}, {"dropping-particle": "", "family": "Matsuo", "given": "Takashi", "non</vt:lpwstr>
  </property>
  <property fmtid="{D5CDD505-2E9C-101B-9397-08002B2CF9AE}" pid="918" name="Mendeley_Bookmark_ZiOF1Onv0a_1">
    <vt:lpwstr>ADDIN CSL_CITATION {"citationItems": [{"id": "ITEM-1", "itemData": {"DOI": "10.1186/1471-2105-10-421", "ISBN": "1471210510", "ISSN": "14712105", "PMID": "20003500", "abstract": "Background: Sequence similarity searching is a very important bioinformatics </vt:lpwstr>
  </property>
  <property fmtid="{D5CDD505-2E9C-101B-9397-08002B2CF9AE}" pid="919" name="Mendeley_Bookmark_ZiOF1Onv0a_10">
    <vt:lpwstr>le": "", "family": "Papadopoulos", "given": "Jason", "non-dropping-particle": "", "parse-names": false, "suffix": ""}, {"dropping-particle": "", "family": "Bealer", "given": "Kevin", "non-dropping-particle": "", "parse-names": false, "suffix": ""}, {"drop</vt:lpwstr>
  </property>
  <property fmtid="{D5CDD505-2E9C-101B-9397-08002B2CF9AE}" pid="920" name="Mendeley_Bookmark_ZiOF1Onv0a_11">
    <vt:lpwstr>ping-particle": "", "family": "Madden", "given": "Thomas L", "non-dropping-particle": "", "parse-names": false, "suffix": ""}], "container-title": "BMC Bioinformatics", "id": "ITEM-1", "issued": {"date-parts": [["2009"]]}, "page": "1-9", "title": "BLAST+:</vt:lpwstr>
  </property>
  <property fmtid="{D5CDD505-2E9C-101B-9397-08002B2CF9AE}" pid="921" name="Mendeley_Bookmark_ZiOF1Onv0a_12">
    <vt:lpwstr> Architecture and applications", "type": "article-journal", "volume": "10"}, "uris": ["http://www.mendeley.com/documents/?uuid=910639e7-d1c7-45a5-b36e-e9e725892b7a"]}], "mendeley": {"formattedCitation": "(Camacho et al., 2009)", "plainTextFormattedCitatio</vt:lpwstr>
  </property>
  <property fmtid="{D5CDD505-2E9C-101B-9397-08002B2CF9AE}" pid="922" name="Mendeley_Bookmark_ZiOF1Onv0a_13">
    <vt:lpwstr>n": "(Camacho et al., 2009)", "previouslyFormattedCitation": "(Camacho et al., 2009)"}, "properties": {"noteIndex": 0}, "schema": "https://github.com/citation-style-language/schema/raw/master/csl-citation.json"}</vt:lpwstr>
  </property>
  <property fmtid="{D5CDD505-2E9C-101B-9397-08002B2CF9AE}" pid="923" name="Mendeley_Bookmark_ZiOF1Onv0a_2">
    <vt:lpwstr>task. While Basic Local Alignment Search Tool (BLAST) outperforms exact methods through its use of heuristics, the speed of the current BLAST software is suboptimal for very long queries or database sequences. There are also some shortcomings in the user-</vt:lpwstr>
  </property>
  <property fmtid="{D5CDD505-2E9C-101B-9397-08002B2CF9AE}" pid="924" name="Mendeley_Bookmark_ZiOF1Onv0a_3">
    <vt:lpwstr>interface of the current command-line applications.Results: We describe features and improvements of rewritten BLAST software and introduce new command-line applications. Long query sequences are broken into chunks for processing, in some cases leading to</vt:lpwstr>
  </property>
  <property fmtid="{D5CDD505-2E9C-101B-9397-08002B2CF9AE}" pid="925" name="Mendeley_Bookmark_ZiOF1Onv0a_4">
    <vt:lpwstr> dramatically shorter run times. For long database sequences, it is possible to retrieve only the relevant parts of the sequence, reducing CPU time and memory usage for searches of short queries against databases of contigs or chromosomes. The program can</vt:lpwstr>
  </property>
  <property fmtid="{D5CDD505-2E9C-101B-9397-08002B2CF9AE}" pid="926" name="Mendeley_Bookmark_ZiOF1Onv0a_5">
    <vt:lpwstr> now retrieve masking information for database sequences from the BLAST databases. A new modular software library can now access subject sequence data from arbitrary data sources. We introduce several new features, including strategy files that allow a us</vt:lpwstr>
  </property>
  <property fmtid="{D5CDD505-2E9C-101B-9397-08002B2CF9AE}" pid="927" name="Mendeley_Bookmark_ZiOF1Onv0a_6">
    <vt:lpwstr>er to save and reuse their favorite set of options. The strategy files can be uploaded to and downloaded from the NCBI BLAST web site.Conclusion: The new BLAST command-line applications, compared to the current BLAST tools, demonstrate substantial speed i</vt:lpwstr>
  </property>
  <property fmtid="{D5CDD505-2E9C-101B-9397-08002B2CF9AE}" pid="928" name="Mendeley_Bookmark_ZiOF1Onv0a_7">
    <vt:lpwstr>mprovements for long queries as well as chromosome length database sequences. We have also improved the user interface of the command-line applications. \u00a9 2009 Camacho et al; licensee BioMed Central Ltd.", "author": [{"dropping-particle": "", "family</vt:lpwstr>
  </property>
  <property fmtid="{D5CDD505-2E9C-101B-9397-08002B2CF9AE}" pid="929" name="Mendeley_Bookmark_ZiOF1Onv0a_8">
    <vt:lpwstr>": "Camacho", "given": "Christiam", "non-dropping-particle": "", "parse-names": false, "suffix": ""}, {"dropping-particle": "", "family": "Coulouris", "given": "George", "non-dropping-particle": "", "parse-names": false, "suffix": ""}, {"dropping-particle</vt:lpwstr>
  </property>
  <property fmtid="{D5CDD505-2E9C-101B-9397-08002B2CF9AE}" pid="930" name="Mendeley_Bookmark_ZiOF1Onv0a_9">
    <vt:lpwstr>": "", "family": "Avagyan", "given": "Vahram", "non-dropping-particle": "", "parse-names": false, "suffix": ""}, {"dropping-particle": "", "family": "Ma", "given": "Ning", "non-dropping-particle": "", "parse-names": false, "suffix": ""}, {"dropping-partic</vt:lpwstr>
  </property>
  <property fmtid="{D5CDD505-2E9C-101B-9397-08002B2CF9AE}" pid="931" name="Mendeley_Bookmark_ZkElLITeuC_1">
    <vt:lpwstr>ADDIN CSL_CITATION {"citationItems": [{"id": "ITEM-1", "itemData": {"DOI": "10.1186/1471-2105-10-421", "ISBN": "1471210510", "ISSN": "14712105", "PMID": "20003500", "abstract": "Background: Sequence similarity searching is a very important bioinformatics </vt:lpwstr>
  </property>
  <property fmtid="{D5CDD505-2E9C-101B-9397-08002B2CF9AE}" pid="932" name="Mendeley_Bookmark_ZkElLITeuC_10">
    <vt:lpwstr>le": "", "family": "Papadopoulos", "given": "Jason", "non-dropping-particle": "", "parse-names": false, "suffix": ""}, {"dropping-particle": "", "family": "Bealer", "given": "Kevin", "non-dropping-particle": "", "parse-names": false, "suffix": ""}, {"drop</vt:lpwstr>
  </property>
  <property fmtid="{D5CDD505-2E9C-101B-9397-08002B2CF9AE}" pid="933" name="Mendeley_Bookmark_ZkElLITeuC_11">
    <vt:lpwstr>ping-particle": "", "family": "Madden", "given": "Thomas L", "non-dropping-particle": "", "parse-names": false, "suffix": ""}], "container-title": "BMC Bioinformatics", "id": "ITEM-1", "issued": {"date-parts": [["2009"]]}, "page": "1-9", "title": "BLAST+:</vt:lpwstr>
  </property>
  <property fmtid="{D5CDD505-2E9C-101B-9397-08002B2CF9AE}" pid="934" name="Mendeley_Bookmark_ZkElLITeuC_12">
    <vt:lpwstr> Architecture and applications", "type": "article-journal", "volume": "10"}, "uris": ["http://www.mendeley.com/documents/?uuid=910639e7-d1c7-45a5-b36e-e9e725892b7a"]}], "mendeley": {"formattedCitation": "(Camacho et al., 2009)", "plainTextFormattedCitatio</vt:lpwstr>
  </property>
  <property fmtid="{D5CDD505-2E9C-101B-9397-08002B2CF9AE}" pid="935" name="Mendeley_Bookmark_ZkElLITeuC_13">
    <vt:lpwstr>n": "(Camacho et al., 2009)", "previouslyFormattedCitation": "(Camacho et al., 2009)"}, "properties": {"noteIndex": 0}, "schema": "https://github.com/citation-style-language/schema/raw/master/csl-citation.json"}</vt:lpwstr>
  </property>
  <property fmtid="{D5CDD505-2E9C-101B-9397-08002B2CF9AE}" pid="936" name="Mendeley_Bookmark_ZkElLITeuC_2">
    <vt:lpwstr>task. While Basic Local Alignment Search Tool (BLAST) outperforms exact methods through its use of heuristics, the speed of the current BLAST software is suboptimal for very long queries or database sequences. There are also some shortcomings in the user-</vt:lpwstr>
  </property>
  <property fmtid="{D5CDD505-2E9C-101B-9397-08002B2CF9AE}" pid="937" name="Mendeley_Bookmark_ZkElLITeuC_3">
    <vt:lpwstr>interface of the current command-line applications.Results: We describe features and improvements of rewritten BLAST software and introduce new command-line applications. Long query sequences are broken into chunks for processing, in some cases leading to</vt:lpwstr>
  </property>
  <property fmtid="{D5CDD505-2E9C-101B-9397-08002B2CF9AE}" pid="938" name="Mendeley_Bookmark_ZkElLITeuC_4">
    <vt:lpwstr> dramatically shorter run times. For long database sequences, it is possible to retrieve only the relevant parts of the sequence, reducing CPU time and memory usage for searches of short queries against databases of contigs or chromosomes. The program can</vt:lpwstr>
  </property>
  <property fmtid="{D5CDD505-2E9C-101B-9397-08002B2CF9AE}" pid="939" name="Mendeley_Bookmark_ZkElLITeuC_5">
    <vt:lpwstr> now retrieve masking information for database sequences from the BLAST databases. A new modular software library can now access subject sequence data from arbitrary data sources. We introduce several new features, including strategy files that allow a us</vt:lpwstr>
  </property>
  <property fmtid="{D5CDD505-2E9C-101B-9397-08002B2CF9AE}" pid="940" name="Mendeley_Bookmark_ZkElLITeuC_6">
    <vt:lpwstr>er to save and reuse their favorite set of options. The strategy files can be uploaded to and downloaded from the NCBI BLAST web site.Conclusion: The new BLAST command-line applications, compared to the current BLAST tools, demonstrate substantial speed i</vt:lpwstr>
  </property>
  <property fmtid="{D5CDD505-2E9C-101B-9397-08002B2CF9AE}" pid="941" name="Mendeley_Bookmark_ZkElLITeuC_7">
    <vt:lpwstr>mprovements for long queries as well as chromosome length database sequences. We have also improved the user interface of the command-line applications. \u00a9 2009 Camacho et al; licensee BioMed Central Ltd.", "author": [{"dropping-particle": "", "family</vt:lpwstr>
  </property>
  <property fmtid="{D5CDD505-2E9C-101B-9397-08002B2CF9AE}" pid="942" name="Mendeley_Bookmark_ZkElLITeuC_8">
    <vt:lpwstr>": "Camacho", "given": "Christiam", "non-dropping-particle": "", "parse-names": false, "suffix": ""}, {"dropping-particle": "", "family": "Coulouris", "given": "George", "non-dropping-particle": "", "parse-names": false, "suffix": ""}, {"dropping-particle</vt:lpwstr>
  </property>
  <property fmtid="{D5CDD505-2E9C-101B-9397-08002B2CF9AE}" pid="943" name="Mendeley_Bookmark_ZkElLITeuC_9">
    <vt:lpwstr>": "", "family": "Avagyan", "given": "Vahram", "non-dropping-particle": "", "parse-names": false, "suffix": ""}, {"dropping-particle": "", "family": "Ma", "given": "Ning", "non-dropping-particle": "", "parse-names": false, "suffix": ""}, {"dropping-partic</vt:lpwstr>
  </property>
  <property fmtid="{D5CDD505-2E9C-101B-9397-08002B2CF9AE}" pid="944" name="Mendeley_Bookmark_ZvPmLexaM0_1">
    <vt:lpwstr>ADDIN CSL_CITATION {"citationItems": [{"id": "ITEM-1", "itemData": {"DOI": "10.1038/nprot.2013.084.De", "ISBN": "3942667509", "ISSN": "1754-2189 (Print)", "PMID": "23845962", "abstract": "De novo assembly of RNA-Seq data allows us to study transcriptomes </vt:lpwstr>
  </property>
  <property fmtid="{D5CDD505-2E9C-101B-9397-08002B2CF9AE}" pid="945" name="Mendeley_Bookmark_ZvPmLexaM0_10">
    <vt:lpwstr>"given": "Matthew D", "non-dropping-particle": "", "parse-names": false, "suffix": ""}, {"dropping-particle": "", "family": "Ott", "given": "Michael", "non-dropping-particle": "", "parse-names": false, "suffix": ""}, {"dropping-particle": "", "family": "O</vt:lpwstr>
  </property>
  <property fmtid="{D5CDD505-2E9C-101B-9397-08002B2CF9AE}" pid="946" name="Mendeley_Bookmark_ZvPmLexaM0_11">
    <vt:lpwstr>rvis", "given": "Joshua", "non-dropping-particle": "", "parse-names": false, "suffix": ""}, {"dropping-particle": "", "family": "Pochet", "given": "Nathalie", "non-dropping-particle": "", "parse-names": false, "suffix": ""}, {"dropping-particle": "", "fam</vt:lpwstr>
  </property>
  <property fmtid="{D5CDD505-2E9C-101B-9397-08002B2CF9AE}" pid="947" name="Mendeley_Bookmark_ZvPmLexaM0_12">
    <vt:lpwstr>ily": "Strozzi", "given": "Francesco", "non-dropping-particle": "", "parse-names": false, "suffix": ""}, {"dropping-particle": "", "family": "Weeks", "given": "Nathan", "non-dropping-particle": "", "parse-names": false, "suffix": ""}, {"dropping-particle"</vt:lpwstr>
  </property>
  <property fmtid="{D5CDD505-2E9C-101B-9397-08002B2CF9AE}" pid="948" name="Mendeley_Bookmark_ZvPmLexaM0_13">
    <vt:lpwstr>: "", "family": "Westerman", "given": "Rick", "non-dropping-particle": "", "parse-names": false, "suffix": ""}, {"dropping-particle": "", "family": "William", "given": "Thomas", "non-dropping-particle": "", "parse-names": false, "suffix": ""}, {"dropping-</vt:lpwstr>
  </property>
  <property fmtid="{D5CDD505-2E9C-101B-9397-08002B2CF9AE}" pid="949" name="Mendeley_Bookmark_ZvPmLexaM0_14">
    <vt:lpwstr>particle": "", "family": "Dewey", "given": "Colin N", "non-dropping-particle": "", "parse-names": false, "suffix": ""}, {"dropping-particle": "", "family": "Henschel", "given": "Robert", "non-dropping-particle": "", "parse-names": false, "suffix": ""}, {"</vt:lpwstr>
  </property>
  <property fmtid="{D5CDD505-2E9C-101B-9397-08002B2CF9AE}" pid="950" name="Mendeley_Bookmark_ZvPmLexaM0_15">
    <vt:lpwstr>dropping-particle": "", "family": "Leduc", "given": "Richard D", "non-dropping-particle": "", "parse-names": false, "suffix": ""}, {"dropping-particle": "", "family": "Friedman", "given": "Nir", "non-dropping-particle": "", "parse-names": false, "suffix":</vt:lpwstr>
  </property>
  <property fmtid="{D5CDD505-2E9C-101B-9397-08002B2CF9AE}" pid="951" name="Mendeley_Bookmark_ZvPmLexaM0_16">
    <vt:lpwstr> ""}, {"dropping-particle": "", "family": "Regev", "given": "Aviv", "non-dropping-particle": "", "parse-names": false, "suffix": ""}], "container-title": "Nature protocols", "id": "ITEM-1", "issue": "8", "issued": {"date-parts": [["2013"]]}, "number-of-pa</vt:lpwstr>
  </property>
  <property fmtid="{D5CDD505-2E9C-101B-9397-08002B2CF9AE}" pid="952" name="Mendeley_Bookmark_ZvPmLexaM0_17">
    <vt:lpwstr>ges": "1-43", "title": "De novo transcript sequence recostruction from RNA-Seq: reference generation and analysis with Trinity", "type": "book", "volume": "8"}, "uris": ["http://www.mendeley.com/documents/?uuid=d9cb6039-068c-48c0-9a06-b02e1c109d07"]}], "m</vt:lpwstr>
  </property>
  <property fmtid="{D5CDD505-2E9C-101B-9397-08002B2CF9AE}" pid="953" name="Mendeley_Bookmark_ZvPmLexaM0_18">
    <vt:lpwstr>endeley": {"formattedCitation": "(Haas et al., 2013)", "plainTextFormattedCitation": "(Haas et al., 2013)", "previouslyFormattedCitation": "(Haas et al., 2013)"}, "properties": {"noteIndex": 0}, "schema": "https://github.com/citation-style-language/schema</vt:lpwstr>
  </property>
  <property fmtid="{D5CDD505-2E9C-101B-9397-08002B2CF9AE}" pid="954" name="Mendeley_Bookmark_ZvPmLexaM0_19">
    <vt:lpwstr>/raw/master/csl-citation.json"}</vt:lpwstr>
  </property>
  <property fmtid="{D5CDD505-2E9C-101B-9397-08002B2CF9AE}" pid="955" name="Mendeley_Bookmark_ZvPmLexaM0_2">
    <vt:lpwstr>without the need for a genome sequence, such as in non-model organisms of ecological and evolutionary importance, cancer samples, or the microbiome. In this protocol, we describe the use of the Trinity platform for de novo transcriptome assembly from RNA-</vt:lpwstr>
  </property>
  <property fmtid="{D5CDD505-2E9C-101B-9397-08002B2CF9AE}" pid="956" name="Mendeley_Bookmark_ZvPmLexaM0_3">
    <vt:lpwstr>Seq data in non-model organisms. We also present Trinity\u2019s supported companion utilities for downstream applications, including RSEM for transcript abundance estimation, R/Bioconductor packages for identifying differentially expressed transcripts acr</vt:lpwstr>
  </property>
  <property fmtid="{D5CDD505-2E9C-101B-9397-08002B2CF9AE}" pid="957" name="Mendeley_Bookmark_ZvPmLexaM0_4">
    <vt:lpwstr>oss samples, and approaches to identify protein coding genes. In an included tutorial we provide a workflow for genome-independent transcriptome analysis leveraging the Trinity platform. The software, documentation and demonstrations are freely available </vt:lpwstr>
  </property>
  <property fmtid="{D5CDD505-2E9C-101B-9397-08002B2CF9AE}" pid="958" name="Mendeley_Bookmark_ZvPmLexaM0_5">
    <vt:lpwstr>from http://trinityrnaseq.sf.net.", "author": [{"dropping-particle": "", "family": "Haas", "given": "Brian J", "non-dropping-particle": "", "parse-names": false, "suffix": ""}, {"dropping-particle": "", "family": "Papanicolaou", "given": "Alexie", "non-dr</vt:lpwstr>
  </property>
  <property fmtid="{D5CDD505-2E9C-101B-9397-08002B2CF9AE}" pid="959" name="Mendeley_Bookmark_ZvPmLexaM0_6">
    <vt:lpwstr>opping-particle": "", "parse-names": false, "suffix": ""}, {"dropping-particle": "", "family": "Yassour", "given": "Moran", "non-dropping-particle": "", "parse-names": false, "suffix": ""}, {"dropping-particle": "", "family": "Grabherr", "given": "Manfred</vt:lpwstr>
  </property>
  <property fmtid="{D5CDD505-2E9C-101B-9397-08002B2CF9AE}" pid="960" name="Mendeley_Bookmark_ZvPmLexaM0_7">
    <vt:lpwstr>", "non-dropping-particle": "", "parse-names": false, "suffix": ""}, {"dropping-particle": "", "family": "Philip", "given": "D", "non-dropping-particle": "", "parse-names": false, "suffix": ""}, {"dropping-particle": "", "family": "Bowden", "given": "Josh</vt:lpwstr>
  </property>
  <property fmtid="{D5CDD505-2E9C-101B-9397-08002B2CF9AE}" pid="961" name="Mendeley_Bookmark_ZvPmLexaM0_8">
    <vt:lpwstr>ua", "non-dropping-particle": "", "parse-names": false, "suffix": ""}, {"dropping-particle": "", "family": "Couger", "given": "Matthew Brian", "non-dropping-particle": "", "parse-names": false, "suffix": ""}, {"dropping-particle": "", "family": "Eccles", </vt:lpwstr>
  </property>
  <property fmtid="{D5CDD505-2E9C-101B-9397-08002B2CF9AE}" pid="962" name="Mendeley_Bookmark_ZvPmLexaM0_9">
    <vt:lpwstr>"given": "David", "non-dropping-particle": "", "parse-names": false, "suffix": ""}, {"dropping-particle": "", "family": "Li", "given": "Bo", "non-dropping-particle": "", "parse-names": false, "suffix": ""}, {"dropping-particle": "", "family": "Macmanes", </vt:lpwstr>
  </property>
  <property fmtid="{D5CDD505-2E9C-101B-9397-08002B2CF9AE}" pid="963" name="Mendeley_Bookmark_avJVD3trUw_1">
    <vt:lpwstr>ADDIN CSL_CITATION {"citationItems": [{"id": "ITEM-1", "itemData": {"abstract": "GTF (Gene Transfer Format) and GFF (General Feature Format) are popular file formats used by bioinformatics programs to represent and exchange information about various genom</vt:lpwstr>
  </property>
  <property fmtid="{D5CDD505-2E9C-101B-9397-08002B2CF9AE}" pid="964" name="Mendeley_Bookmark_avJVD3trUw_2">
    <vt:lpwstr>ic features, such as gene and transcript locations and structure. GffRead and GffCompare are open source programs that provide extensive and efficient solutions to manipulate files in a GTF or GFF format. While GffRead can convert, sort, filter, transform</vt:lpwstr>
  </property>
  <property fmtid="{D5CDD505-2E9C-101B-9397-08002B2CF9AE}" pid="965" name="Mendeley_Bookmark_avJVD3trUw_3">
    <vt:lpwstr>, or cluster genomic features, GffCompare can be used to compare and merge different gene annotations.", "author": [{"dropping-particle": "", "family": "Pertea", "given": "G", "non-dropping-particle": "", "parse-names": false, "suffix": ""}, {"dropping-pa</vt:lpwstr>
  </property>
  <property fmtid="{D5CDD505-2E9C-101B-9397-08002B2CF9AE}" pid="966" name="Mendeley_Bookmark_avJVD3trUw_4">
    <vt:lpwstr>rticle": "", "family": "Pertea", "given": "M", "non-dropping-particle": "", "parse-names": false, "suffix": ""}], "container-title": "F1000Research", "id": "ITEM-1", "issue": "304", "issued": {"date-parts": [["2020"]]}, "page": "1-20", "title": "GFF Utili</vt:lpwstr>
  </property>
  <property fmtid="{D5CDD505-2E9C-101B-9397-08002B2CF9AE}" pid="967" name="Mendeley_Bookmark_avJVD3trUw_5">
    <vt:lpwstr>ties: GffRead and GffCompare [version 2; peer review: 3 approved]", "type": "article-journal", "volume": "9"}, "uris": ["http://www.mendeley.com/documents/?uuid=37f0b731-27f3-4e3a-8e8f-965dffb969cc"]}], "mendeley": {"formattedCitation": "(Pertea &amp; Pertea,</vt:lpwstr>
  </property>
  <property fmtid="{D5CDD505-2E9C-101B-9397-08002B2CF9AE}" pid="968" name="Mendeley_Bookmark_avJVD3trUw_6">
    <vt:lpwstr> 2020)", "plainTextFormattedCitation": "(Pertea &amp; Pertea, 2020)", "previouslyFormattedCitation": "(Pertea &amp; Pertea, 2020)"}, "properties": {"noteIndex": 0}, "schema": "https://github.com/citation-style-language/schema/raw/master/csl-citation.json"}</vt:lpwstr>
  </property>
  <property fmtid="{D5CDD505-2E9C-101B-9397-08002B2CF9AE}" pid="969" name="Mendeley_Bookmark_dLrBhQLHPq_1">
    <vt:lpwstr>ADDIN CSL_CITATION {"citationItems": [{"id": "ITEM-1", "itemData": {"DOI": "10.1186/1471-2105-12-491", "ISSN": "14712105", "PMID": "22192575", "abstract": "Background: Second-generation sequencing technologies are precipitating major shifts with regards t</vt:lpwstr>
  </property>
  <property fmtid="{D5CDD505-2E9C-101B-9397-08002B2CF9AE}" pid="970" name="Mendeley_Bookmark_dLrBhQLHPq_10">
    <vt:lpwstr>iven": "Mark", "non-dropping-particle": "", "parse-names": false, "suffix": ""}], "container-title": "BMC Bioinformatics", "id": "ITEM-1", "issue": "1", "issued": {"date-parts": [["2011"]]}, "title": "MAKER2: An annotation pipeline and genome-database man</vt:lpwstr>
  </property>
  <property fmtid="{D5CDD505-2E9C-101B-9397-08002B2CF9AE}" pid="971" name="Mendeley_Bookmark_dLrBhQLHPq_11">
    <vt:lpwstr>agement tool for second-generation genome projects", "type": "article-journal", "volume": "12"}, "uris": ["http://www.mendeley.com/documents/?uuid=1cc2cb6c-0911-4507-baee-5219f2a783de"]}], "mendeley": {"formattedCitation": "(Holt &amp; Yandell, 2011)", "plain</vt:lpwstr>
  </property>
  <property fmtid="{D5CDD505-2E9C-101B-9397-08002B2CF9AE}" pid="972" name="Mendeley_Bookmark_dLrBhQLHPq_12">
    <vt:lpwstr>TextFormattedCitation": "(Holt &amp; Yandell, 2011)", "previouslyFormattedCitation": "(Holt &amp; Yandell, 2011)"}, "properties": {"noteIndex": 0}, "schema": "https://github.com/citation-style-language/schema/raw/master/csl-citation.json"}</vt:lpwstr>
  </property>
  <property fmtid="{D5CDD505-2E9C-101B-9397-08002B2CF9AE}" pid="973" name="Mendeley_Bookmark_dLrBhQLHPq_2">
    <vt:lpwstr>o what kinds of genomes are being sequenced and how they are annotated. While the first generation of genome projects focused on well-studied model organisms, many of today's projects involve exotic organisms whose genomes are largely terra incognita. Thi</vt:lpwstr>
  </property>
  <property fmtid="{D5CDD505-2E9C-101B-9397-08002B2CF9AE}" pid="974" name="Mendeley_Bookmark_dLrBhQLHPq_3">
    <vt:lpwstr>s complicates their annotation, because unlike first-generation projects, there are no pre-existing 'gold-standard' gene-models with which to train gene-finders. Improvements in genome assembly and the wide availability of mRNA-seq data are also creating </vt:lpwstr>
  </property>
  <property fmtid="{D5CDD505-2E9C-101B-9397-08002B2CF9AE}" pid="975" name="Mendeley_Bookmark_dLrBhQLHPq_4">
    <vt:lpwstr>opportunities to update and re-annotate previously published genome annotations. Today's genome projects are thus in need of new genome annotation tools that can meet the challenges and opportunities presented by second-generation sequencing technologies.</vt:lpwstr>
  </property>
  <property fmtid="{D5CDD505-2E9C-101B-9397-08002B2CF9AE}" pid="976" name="Mendeley_Bookmark_dLrBhQLHPq_5">
    <vt:lpwstr>Results: We present MAKER2, a genome annotation and data management tool designed for second-generation genome projects. MAKER2 is a multi-threaded, parallelized application that can process second-generation datasets of virtually any size. We show that M</vt:lpwstr>
  </property>
  <property fmtid="{D5CDD505-2E9C-101B-9397-08002B2CF9AE}" pid="977" name="Mendeley_Bookmark_dLrBhQLHPq_6">
    <vt:lpwstr>AKER2 can produce accurate annotations for novel genomes where training-data are limited, of low quality or even non-existent. MAKER2 also provides an easy means to use mRNA-seq data to improve annotation quality; and it can use these data to update legac</vt:lpwstr>
  </property>
  <property fmtid="{D5CDD505-2E9C-101B-9397-08002B2CF9AE}" pid="978" name="Mendeley_Bookmark_dLrBhQLHPq_7">
    <vt:lpwstr>y annotations, significantly improving their quality. We also show that MAKER2 can evaluate the quality of genome annotations, and identify and prioritize problematic annotations for manual review.Conclusions: MAKER2 is the first annotation engine specifi</vt:lpwstr>
  </property>
  <property fmtid="{D5CDD505-2E9C-101B-9397-08002B2CF9AE}" pid="979" name="Mendeley_Bookmark_dLrBhQLHPq_8">
    <vt:lpwstr>cally designed for second-generation genome projects. MAKER2 scales to datasets of any size, requires little in the way of training data, and can use mRNA-seq data to improve annotation quality. It can also update and manage legacy genome annotation datas</vt:lpwstr>
  </property>
  <property fmtid="{D5CDD505-2E9C-101B-9397-08002B2CF9AE}" pid="980" name="Mendeley_Bookmark_dLrBhQLHPq_9">
    <vt:lpwstr>ets. \u00a9 2011 Holt and Yandell; licensee BioMed Central Ltd.", "author": [{"dropping-particle": "", "family": "Holt", "given": "Carson", "non-dropping-particle": "", "parse-names": false, "suffix": ""}, {"dropping-particle": "", "family": "Yandell", "g</vt:lpwstr>
  </property>
  <property fmtid="{D5CDD505-2E9C-101B-9397-08002B2CF9AE}" pid="981" name="Mendeley_Bookmark_dO6DhGU6UG_1">
    <vt:lpwstr>ADDIN CSL_CITATION {"citationItems": [{"id": "ITEM-1", "itemData": {"DOI": "10.1038/nprot.2013.084.De", "ISBN": "3942667509", "ISSN": "1754-2189 (Print)", "PMID": "23845962", "abstract": "De novo assembly of RNA-Seq data allows us to study transcriptomes </vt:lpwstr>
  </property>
  <property fmtid="{D5CDD505-2E9C-101B-9397-08002B2CF9AE}" pid="982" name="Mendeley_Bookmark_dO6DhGU6UG_10">
    <vt:lpwstr>"given": "Matthew D", "non-dropping-particle": "", "parse-names": false, "suffix": ""}, {"dropping-particle": "", "family": "Ott", "given": "Michael", "non-dropping-particle": "", "parse-names": false, "suffix": ""}, {"dropping-particle": "", "family": "O</vt:lpwstr>
  </property>
  <property fmtid="{D5CDD505-2E9C-101B-9397-08002B2CF9AE}" pid="983" name="Mendeley_Bookmark_dO6DhGU6UG_11">
    <vt:lpwstr>rvis", "given": "Joshua", "non-dropping-particle": "", "parse-names": false, "suffix": ""}, {"dropping-particle": "", "family": "Pochet", "given": "Nathalie", "non-dropping-particle": "", "parse-names": false, "suffix": ""}, {"dropping-particle": "", "fam</vt:lpwstr>
  </property>
  <property fmtid="{D5CDD505-2E9C-101B-9397-08002B2CF9AE}" pid="984" name="Mendeley_Bookmark_dO6DhGU6UG_12">
    <vt:lpwstr>ily": "Strozzi", "given": "Francesco", "non-dropping-particle": "", "parse-names": false, "suffix": ""}, {"dropping-particle": "", "family": "Weeks", "given": "Nathan", "non-dropping-particle": "", "parse-names": false, "suffix": ""}, {"dropping-particle"</vt:lpwstr>
  </property>
  <property fmtid="{D5CDD505-2E9C-101B-9397-08002B2CF9AE}" pid="985" name="Mendeley_Bookmark_dO6DhGU6UG_13">
    <vt:lpwstr>: "", "family": "Westerman", "given": "Rick", "non-dropping-particle": "", "parse-names": false, "suffix": ""}, {"dropping-particle": "", "family": "William", "given": "Thomas", "non-dropping-particle": "", "parse-names": false, "suffix": ""}, {"dropping-</vt:lpwstr>
  </property>
  <property fmtid="{D5CDD505-2E9C-101B-9397-08002B2CF9AE}" pid="986" name="Mendeley_Bookmark_dO6DhGU6UG_14">
    <vt:lpwstr>particle": "", "family": "Dewey", "given": "Colin N", "non-dropping-particle": "", "parse-names": false, "suffix": ""}, {"dropping-particle": "", "family": "Henschel", "given": "Robert", "non-dropping-particle": "", "parse-names": false, "suffix": ""}, {"</vt:lpwstr>
  </property>
  <property fmtid="{D5CDD505-2E9C-101B-9397-08002B2CF9AE}" pid="987" name="Mendeley_Bookmark_dO6DhGU6UG_15">
    <vt:lpwstr>dropping-particle": "", "family": "Leduc", "given": "Richard D", "non-dropping-particle": "", "parse-names": false, "suffix": ""}, {"dropping-particle": "", "family": "Friedman", "given": "Nir", "non-dropping-particle": "", "parse-names": false, "suffix":</vt:lpwstr>
  </property>
  <property fmtid="{D5CDD505-2E9C-101B-9397-08002B2CF9AE}" pid="988" name="Mendeley_Bookmark_dO6DhGU6UG_16">
    <vt:lpwstr> ""}, {"dropping-particle": "", "family": "Regev", "given": "Aviv", "non-dropping-particle": "", "parse-names": false, "suffix": ""}], "container-title": "Nature protocols", "id": "ITEM-1", "issue": "8", "issued": {"date-parts": [["2013"]]}, "number-of-pa</vt:lpwstr>
  </property>
  <property fmtid="{D5CDD505-2E9C-101B-9397-08002B2CF9AE}" pid="989" name="Mendeley_Bookmark_dO6DhGU6UG_17">
    <vt:lpwstr>ges": "1-43", "title": "De novo transcript sequence recostruction from RNA-Seq: reference generation and analysis with Trinity", "type": "book", "volume": "8"}, "uris": ["http://www.mendeley.com/documents/?uuid=d9cb6039-068c-48c0-9a06-b02e1c109d07"]}], "m</vt:lpwstr>
  </property>
  <property fmtid="{D5CDD505-2E9C-101B-9397-08002B2CF9AE}" pid="990" name="Mendeley_Bookmark_dO6DhGU6UG_18">
    <vt:lpwstr>endeley": {"formattedCitation": "(Haas et al., 2013)", "plainTextFormattedCitation": "(Haas et al., 2013)", "previouslyFormattedCitation": "(Haas et al., 2013)"}, "properties": {"noteIndex": 0}, "schema": "https://github.com/citation-style-language/schema</vt:lpwstr>
  </property>
  <property fmtid="{D5CDD505-2E9C-101B-9397-08002B2CF9AE}" pid="991" name="Mendeley_Bookmark_dO6DhGU6UG_19">
    <vt:lpwstr>/raw/master/csl-citation.json"}</vt:lpwstr>
  </property>
  <property fmtid="{D5CDD505-2E9C-101B-9397-08002B2CF9AE}" pid="992" name="Mendeley_Bookmark_dO6DhGU6UG_2">
    <vt:lpwstr>without the need for a genome sequence, such as in non-model organisms of ecological and evolutionary importance, cancer samples, or the microbiome. In this protocol, we describe the use of the Trinity platform for de novo transcriptome assembly from RNA-</vt:lpwstr>
  </property>
  <property fmtid="{D5CDD505-2E9C-101B-9397-08002B2CF9AE}" pid="993" name="Mendeley_Bookmark_dO6DhGU6UG_3">
    <vt:lpwstr>Seq data in non-model organisms. We also present Trinity\u2019s supported companion utilities for downstream applications, including RSEM for transcript abundance estimation, R/Bioconductor packages for identifying differentially expressed transcripts acr</vt:lpwstr>
  </property>
  <property fmtid="{D5CDD505-2E9C-101B-9397-08002B2CF9AE}" pid="994" name="Mendeley_Bookmark_dO6DhGU6UG_4">
    <vt:lpwstr>oss samples, and approaches to identify protein coding genes. In an included tutorial we provide a workflow for genome-independent transcriptome analysis leveraging the Trinity platform. The software, documentation and demonstrations are freely available </vt:lpwstr>
  </property>
  <property fmtid="{D5CDD505-2E9C-101B-9397-08002B2CF9AE}" pid="995" name="Mendeley_Bookmark_dO6DhGU6UG_5">
    <vt:lpwstr>from http://trinityrnaseq.sf.net.", "author": [{"dropping-particle": "", "family": "Haas", "given": "Brian J", "non-dropping-particle": "", "parse-names": false, "suffix": ""}, {"dropping-particle": "", "family": "Papanicolaou", "given": "Alexie", "non-dr</vt:lpwstr>
  </property>
  <property fmtid="{D5CDD505-2E9C-101B-9397-08002B2CF9AE}" pid="996" name="Mendeley_Bookmark_dO6DhGU6UG_6">
    <vt:lpwstr>opping-particle": "", "parse-names": false, "suffix": ""}, {"dropping-particle": "", "family": "Yassour", "given": "Moran", "non-dropping-particle": "", "parse-names": false, "suffix": ""}, {"dropping-particle": "", "family": "Grabherr", "given": "Manfred</vt:lpwstr>
  </property>
  <property fmtid="{D5CDD505-2E9C-101B-9397-08002B2CF9AE}" pid="997" name="Mendeley_Bookmark_dO6DhGU6UG_7">
    <vt:lpwstr>", "non-dropping-particle": "", "parse-names": false, "suffix": ""}, {"dropping-particle": "", "family": "Philip", "given": "D", "non-dropping-particle": "", "parse-names": false, "suffix": ""}, {"dropping-particle": "", "family": "Bowden", "given": "Josh</vt:lpwstr>
  </property>
  <property fmtid="{D5CDD505-2E9C-101B-9397-08002B2CF9AE}" pid="998" name="Mendeley_Bookmark_dO6DhGU6UG_8">
    <vt:lpwstr>ua", "non-dropping-particle": "", "parse-names": false, "suffix": ""}, {"dropping-particle": "", "family": "Couger", "given": "Matthew Brian", "non-dropping-particle": "", "parse-names": false, "suffix": ""}, {"dropping-particle": "", "family": "Eccles", </vt:lpwstr>
  </property>
  <property fmtid="{D5CDD505-2E9C-101B-9397-08002B2CF9AE}" pid="999" name="Mendeley_Bookmark_dO6DhGU6UG_9">
    <vt:lpwstr>"given": "David", "non-dropping-particle": "", "parse-names": false, "suffix": ""}, {"dropping-particle": "", "family": "Li", "given": "Bo", "non-dropping-particle": "", "parse-names": false, "suffix": ""}, {"dropping-particle": "", "family": "Macmanes", </vt:lpwstr>
  </property>
  <property fmtid="{D5CDD505-2E9C-101B-9397-08002B2CF9AE}" pid="1000" name="Mendeley_Bookmark_ePD8hTAvvG_1">
    <vt:lpwstr>ADDIN CSL_CITATION {"citationItems": [{"id": "ITEM-1", "itemData": {"abstract": "GTF (Gene Transfer Format) and GFF (General Feature Format) are popular file formats used by bioinformatics programs to represent and exchange information about various genom</vt:lpwstr>
  </property>
  <property fmtid="{D5CDD505-2E9C-101B-9397-08002B2CF9AE}" pid="1001" name="Mendeley_Bookmark_ePD8hTAvvG_2">
    <vt:lpwstr>ic features, such as gene and transcript locations and structure. GffRead and GffCompare are open source programs that provide extensive and efficient solutions to manipulate files in a GTF or GFF format. While GffRead can convert, sort, filter, transform</vt:lpwstr>
  </property>
  <property fmtid="{D5CDD505-2E9C-101B-9397-08002B2CF9AE}" pid="1002" name="Mendeley_Bookmark_ePD8hTAvvG_3">
    <vt:lpwstr>, or cluster genomic features, GffCompare can be used to compare and merge different gene annotations.", "author": [{"dropping-particle": "", "family": "Pertea", "given": "G", "non-dropping-particle": "", "parse-names": false, "suffix": ""}, {"dropping-pa</vt:lpwstr>
  </property>
  <property fmtid="{D5CDD505-2E9C-101B-9397-08002B2CF9AE}" pid="1003" name="Mendeley_Bookmark_ePD8hTAvvG_4">
    <vt:lpwstr>rticle": "", "family": "Pertea", "given": "M", "non-dropping-particle": "", "parse-names": false, "suffix": ""}], "container-title": "F1000Research", "id": "ITEM-1", "issue": "304", "issued": {"date-parts": [["2020"]]}, "page": "1-20", "title": "GFF Utili</vt:lpwstr>
  </property>
  <property fmtid="{D5CDD505-2E9C-101B-9397-08002B2CF9AE}" pid="1004" name="Mendeley_Bookmark_ePD8hTAvvG_5">
    <vt:lpwstr>ties: GffRead and GffCompare [version 2; peer review: 3 approved]", "type": "article-journal", "volume": "9"}, "uris": ["http://www.mendeley.com/documents/?uuid=37f0b731-27f3-4e3a-8e8f-965dffb969cc"]}], "mendeley": {"formattedCitation": "(Pertea &amp; Pertea,</vt:lpwstr>
  </property>
  <property fmtid="{D5CDD505-2E9C-101B-9397-08002B2CF9AE}" pid="1005" name="Mendeley_Bookmark_ePD8hTAvvG_6">
    <vt:lpwstr> 2020)", "plainTextFormattedCitation": "(Pertea &amp; Pertea, 2020)", "previouslyFormattedCitation": "(Pertea &amp; Pertea, 2020)"}, "properties": {"noteIndex": 0}, "schema": "https://github.com/citation-style-language/schema/raw/master/csl-citation.json"}</vt:lpwstr>
  </property>
  <property fmtid="{D5CDD505-2E9C-101B-9397-08002B2CF9AE}" pid="1006" name="Mendeley_Bookmark_ewKSjZSLNX_1">
    <vt:lpwstr>ADDIN CSL_CITATION {"citationItems": [{"id": "ITEM-1", "itemData": {"DOI": "10.1016/j.ibmb.2017.01.006", "ISSN": "18790240", "abstract": "Aggressive behavior is observed in many animals, but its intensity differs between species. In a model animal of gene</vt:lpwstr>
  </property>
  <property fmtid="{D5CDD505-2E9C-101B-9397-08002B2CF9AE}" pid="1007" name="Mendeley_Bookmark_ewKSjZSLNX_10">
    <vt:lpwstr>-dropping-particle": "", "parse-names": false, "suffix": ""}], "container-title": "Insect Biochemistry and Molecular Biology", "id": "ITEM-1", "issued": {"date-parts": [["2017"]]}, "page": "11-20", "publisher": "Elsevier Ltd", "title": "Comparative analys</vt:lpwstr>
  </property>
  <property fmtid="{D5CDD505-2E9C-101B-9397-08002B2CF9AE}" pid="1008" name="Mendeley_Bookmark_ewKSjZSLNX_11">
    <vt:lpwstr>is of the brain transcriptome in a hyper-aggressive fruit fly, &lt;i&gt;Drosophila prolongata&lt;/", "type": "article-journal", "volume": "82"}, "uris": ["http://www.mendeley.com/documents/?uuid=700e0047-f81f-4b2e-b885-35b471d8a500"]}, {"id": "ITEM-2", "itemData":</vt:lpwstr>
  </property>
  <property fmtid="{D5CDD505-2E9C-101B-9397-08002B2CF9AE}" pid="1009" name="Mendeley_Bookmark_ewKSjZSLNX_12">
    <vt:lpwstr> {"DOI": "10.1002/ece3.5819", "ISSN": "20457758", "abstract": "Binary communication systems that involve sex-specific signaling and sex-specific signal perception play a key role in sexual selection and in the evolution of sexually dimorphic traits. The d</vt:lpwstr>
  </property>
  <property fmtid="{D5CDD505-2E9C-101B-9397-08002B2CF9AE}" pid="1010" name="Mendeley_Bookmark_ewKSjZSLNX_13">
    <vt:lpwstr>riving forces and genetic changes underlying such traits can be investigated in systems where sex-specific signaling and perception have emerged recently and show evidence of potential coevolution. A promising model is found in Drosophila prolongata, whic</vt:lpwstr>
  </property>
  <property fmtid="{D5CDD505-2E9C-101B-9397-08002B2CF9AE}" pid="1011" name="Mendeley_Bookmark_ewKSjZSLNX_14">
    <vt:lpwstr>h exhibits a species-specific increase in the number of male chemosensory bristles. We show that this transition coincides with recent evolutionary changes in cuticular hydrocarbon (CHC) profiles. Long-chain CHCs that are sexually monomorphic in the close</vt:lpwstr>
  </property>
  <property fmtid="{D5CDD505-2E9C-101B-9397-08002B2CF9AE}" pid="1012" name="Mendeley_Bookmark_ewKSjZSLNX_15">
    <vt:lpwstr>st relatives of D. prolongata (D. rhopaloa, D. carrolli, D. kurseongensis, and D. fuyamai) are strongly male-biased in this species. We also identify an intraspecific female-limited polymorphism, where some females have male-like CHC profiles. Both the or</vt:lpwstr>
  </property>
  <property fmtid="{D5CDD505-2E9C-101B-9397-08002B2CF9AE}" pid="1013" name="Mendeley_Bookmark_ewKSjZSLNX_16">
    <vt:lpwstr>igin of sexually dimorphic CHC profiles and the female-limited polymorphism in D. prolongata involve changes in the relative amounts of three mono-alkene homologs, 9-tricosene, 9-pentacosene, and 9-heptacosene, all of which share a common biosynthetic ori</vt:lpwstr>
  </property>
  <property fmtid="{D5CDD505-2E9C-101B-9397-08002B2CF9AE}" pid="1014" name="Mendeley_Bookmark_ewKSjZSLNX_17">
    <vt:lpwstr>gin and point to a potentially simple genetic change underlying these traits. Our results suggest that pheromone synthesis may have coevolved with chemosensory perception and open the way for reconstructing the origin of sexual dimorphism in this communic</vt:lpwstr>
  </property>
  <property fmtid="{D5CDD505-2E9C-101B-9397-08002B2CF9AE}" pid="1015" name="Mendeley_Bookmark_ewKSjZSLNX_18">
    <vt:lpwstr>ation system.", "author": [{"dropping-particle": "", "family": "Luo", "given": "Yige", "non-dropping-particle": "", "parse-names": false, "suffix": ""}, {"dropping-particle": "", "family": "Zhang", "given": "Yunwei", "non-dropping-particle": "", "parse-na</vt:lpwstr>
  </property>
  <property fmtid="{D5CDD505-2E9C-101B-9397-08002B2CF9AE}" pid="1016" name="Mendeley_Bookmark_ewKSjZSLNX_19">
    <vt:lpwstr>mes": false, "suffix": ""}, {"dropping-particle": "", "family": "Farine", "given": "Jean Pierre", "non-dropping-particle": "", "parse-names": false, "suffix": ""}, {"dropping-particle": "", "family": "Ferveur", "given": "Jean Fran\u00e7ois", "non-dropping</vt:lpwstr>
  </property>
  <property fmtid="{D5CDD505-2E9C-101B-9397-08002B2CF9AE}" pid="1017" name="Mendeley_Bookmark_ewKSjZSLNX_2">
    <vt:lpwstr>tics, Drosophila melanogaster, genetic basis of aggressive behavior has been studied intensively, including transcriptome analyses to identify genes whose expression level was associated with intra-species variation in aggressiveness. However, whether the</vt:lpwstr>
  </property>
  <property fmtid="{D5CDD505-2E9C-101B-9397-08002B2CF9AE}" pid="1018" name="Mendeley_Bookmark_ewKSjZSLNX_20">
    <vt:lpwstr>-particle": "", "parse-names": false, "suffix": ""}, {"dropping-particle": "", "family": "Ram\u00edrez", "given": "Santiago", "non-dropping-particle": "", "parse-names": false, "suffix": ""}, {"dropping-particle": "", "family": "Kopp", "given": "Artyom", </vt:lpwstr>
  </property>
  <property fmtid="{D5CDD505-2E9C-101B-9397-08002B2CF9AE}" pid="1019" name="Mendeley_Bookmark_ewKSjZSLNX_21">
    <vt:lpwstr>"non-dropping-particle": "", "parse-names": false, "suffix": ""}], "container-title": "Ecology and Evolution", "id": "ITEM-2", "issue": "23", "issued": {"date-parts": [["2019"]]}, "page": "13608-13618", "title": "Evolution of sexually dimorphic pheromone </vt:lpwstr>
  </property>
  <property fmtid="{D5CDD505-2E9C-101B-9397-08002B2CF9AE}" pid="1020" name="Mendeley_Bookmark_ewKSjZSLNX_22">
    <vt:lpwstr>profiles coincides with increased number of male-specific chemosensory organs in &lt;i&gt;Drosophila prolongata&lt;/i&gt;", "type": "article-journal", "volume": "9"}, "uris": ["http://www.mendeley.com/documents/?uuid=1673586a-a0af-450b-9e18-6f6be8009115"]}, {"id": "I</vt:lpwstr>
  </property>
  <property fmtid="{D5CDD505-2E9C-101B-9397-08002B2CF9AE}" pid="1021" name="Mendeley_Bookmark_ewKSjZSLNX_23">
    <vt:lpwstr>TEM-3", "itemData": {"DOI": "10.1007/s10164-014-0399-z", "ISSN": "02890771", "abstract": "Sexual dimorphism is often derived from sexual selection. In sexually dimorphic Drosophila species, exaggerated male structures are used for specific behaviors in ma</vt:lpwstr>
  </property>
  <property fmtid="{D5CDD505-2E9C-101B-9397-08002B2CF9AE}" pid="1022" name="Mendeley_Bookmark_ewKSjZSLNX_24">
    <vt:lpwstr>le-to-male competition or courtship toward females. In Drosophila prolongata, a member of the melanogaster species group, males have enlarged forelegs whereas females do not. However, the adaptive role of the enlarged forelegs is unclear because little is</vt:lpwstr>
  </property>
  <property fmtid="{D5CDD505-2E9C-101B-9397-08002B2CF9AE}" pid="1023" name="Mendeley_Bookmark_ewKSjZSLNX_25">
    <vt:lpwstr> known about the behavior of D. prolongata. In this study, the courtship behavior of D. prolongata was investigated in comparison with closely related species. Males of D. prolongata use their forelegs in a specific behavior, \u201cleg vibration\u201d, in</vt:lpwstr>
  </property>
  <property fmtid="{D5CDD505-2E9C-101B-9397-08002B2CF9AE}" pid="1024" name="Mendeley_Bookmark_ewKSjZSLNX_26">
    <vt:lpwstr> which the male vigorously vibrates the female\u2019s abdomen by extending his forelegs from in front of her. Leg vibration was observed immediately before \u201cattempting copulation\u201d, indicating that it has an adaptive role in the mating process. I</vt:lpwstr>
  </property>
  <property fmtid="{D5CDD505-2E9C-101B-9397-08002B2CF9AE}" pid="1025" name="Mendeley_Bookmark_ewKSjZSLNX_27">
    <vt:lpwstr>n contrast, leg vibration was not observed in closely related species. Because the large forelegs are necessary to accomplish leg vibration, it was suggested that the sexual dimorphism of D. prolongata forelegs is currently under the influence of sexual s</vt:lpwstr>
  </property>
  <property fmtid="{D5CDD505-2E9C-101B-9397-08002B2CF9AE}" pid="1026" name="Mendeley_Bookmark_ewKSjZSLNX_28">
    <vt:lpwstr>election in courtship behavior.", "author": [{"dropping-particle": "", "family": "Setoguchi", "given": "Shiori", "non-dropping-particle": "", "parse-names": false, "suffix": ""}, {"dropping-particle": "", "family": "Takamori", "given": "Hisaki", "non-drop</vt:lpwstr>
  </property>
  <property fmtid="{D5CDD505-2E9C-101B-9397-08002B2CF9AE}" pid="1027" name="Mendeley_Bookmark_ewKSjZSLNX_29">
    <vt:lpwstr>ping-particle": "", "parse-names": false, "suffix": ""}, {"dropping-particle": "", "family": "Aotsuka", "given": "Tadashi", "non-dropping-particle": "", "parse-names": false, "suffix": ""}, {"dropping-particle": "", "family": "Sese", "given": "Jun", "non-</vt:lpwstr>
  </property>
  <property fmtid="{D5CDD505-2E9C-101B-9397-08002B2CF9AE}" pid="1028" name="Mendeley_Bookmark_ewKSjZSLNX_3">
    <vt:lpwstr>se genes are also involved in the evolution of aggressiveness among different species has not been examined. In this study, we performed de novo transcriptome analysis in the brain of Drosophila prolongata to identify genes associated with the evolution o</vt:lpwstr>
  </property>
  <property fmtid="{D5CDD505-2E9C-101B-9397-08002B2CF9AE}" pid="1029" name="Mendeley_Bookmark_ewKSjZSLNX_30">
    <vt:lpwstr>dropping-particle": "", "parse-names": false, "suffix": ""}, {"dropping-particle": "", "family": "Ishikawa", "given": "Yukio", "non-dropping-particle": "", "parse-names": false, "suffix": ""}, {"dropping-particle": "", "family": "Matsuo", "given": "Takash</vt:lpwstr>
  </property>
  <property fmtid="{D5CDD505-2E9C-101B-9397-08002B2CF9AE}" pid="1030" name="Mendeley_Bookmark_ewKSjZSLNX_31">
    <vt:lpwstr>i", "non-dropping-particle": "", "parse-names": false, "suffix": ""}], "container-title": "Journal of Ethology", "id": "ITEM-3", "issued": {"date-parts": [["2014"]]}, "page": "91-102", "title": "Sexual dimorphism and courtship behavior in &lt;i&gt;Drosophila pr</vt:lpwstr>
  </property>
  <property fmtid="{D5CDD505-2E9C-101B-9397-08002B2CF9AE}" pid="1031" name="Mendeley_Bookmark_ewKSjZSLNX_32">
    <vt:lpwstr>olongata&lt;/i&gt;", "type": "article-journal", "volume": "32"}, "uris": ["http://www.mendeley.com/documents/?uuid=a0f598ab-eaca-4033-90a4-e42601462ddc"]}], "mendeley": {"formattedCitation": "(Kudo et al., 2017; Luo et al., 2019; Setoguchi et al., 2014)", "plai</vt:lpwstr>
  </property>
  <property fmtid="{D5CDD505-2E9C-101B-9397-08002B2CF9AE}" pid="1032" name="Mendeley_Bookmark_ewKSjZSLNX_33">
    <vt:lpwstr>nTextFormattedCitation": "(Kudo et al., 2017; Luo et al., 2019; Setoguchi et al., 2014)", "previouslyFormattedCitation": "(Kudo et al., 2017; Luo et al., 2019; Setoguchi et al., 2014)"}, "properties": {"noteIndex": 0}, "schema": "https://github.com/citati</vt:lpwstr>
  </property>
  <property fmtid="{D5CDD505-2E9C-101B-9397-08002B2CF9AE}" pid="1033" name="Mendeley_Bookmark_ewKSjZSLNX_34">
    <vt:lpwstr>on-style-language/schema/raw/master/csl-citation.json"}</vt:lpwstr>
  </property>
  <property fmtid="{D5CDD505-2E9C-101B-9397-08002B2CF9AE}" pid="1034" name="Mendeley_Bookmark_ewKSjZSLNX_4">
    <vt:lpwstr>f aggressiveness. Males of D. prolongata were hyper-aggressive compared with closely related species. Comparison of the brain transcriptomes identified 21 differentially expressed genes in males of D. prolongata. They did not overlap with the list of aggr</vt:lpwstr>
  </property>
  <property fmtid="{D5CDD505-2E9C-101B-9397-08002B2CF9AE}" pid="1035" name="Mendeley_Bookmark_ewKSjZSLNX_5">
    <vt:lpwstr>ession-related genes identified in D. melanogaster, suggesting that genes involved in the evolution of aggressiveness were independent of those associated with the intra-species variation in aggressiveness in Drosophila. Although females of D. prolongata </vt:lpwstr>
  </property>
  <property fmtid="{D5CDD505-2E9C-101B-9397-08002B2CF9AE}" pid="1036" name="Mendeley_Bookmark_ewKSjZSLNX_6">
    <vt:lpwstr>were not aggressive as the males, expression levels of the 21 genes identified in this study were more similar between sexes than between species.", "author": [{"dropping-particle": "", "family": "Kudo", "given": "Ayumi", "non-dropping-particle": "", "par</vt:lpwstr>
  </property>
  <property fmtid="{D5CDD505-2E9C-101B-9397-08002B2CF9AE}" pid="1037" name="Mendeley_Bookmark_ewKSjZSLNX_7">
    <vt:lpwstr>se-names": false, "suffix": ""}, {"dropping-particle": "", "family": "Shigenobu", "given": "Shuji", "non-dropping-particle": "", "parse-names": false, "suffix": ""}, {"dropping-particle": "", "family": "Kadota", "given": "Koji", "non-dropping-particle": "</vt:lpwstr>
  </property>
  <property fmtid="{D5CDD505-2E9C-101B-9397-08002B2CF9AE}" pid="1038" name="Mendeley_Bookmark_ewKSjZSLNX_8">
    <vt:lpwstr>", "parse-names": false, "suffix": ""}, {"dropping-particle": "", "family": "Nozawa", "given": "Masafumi", "non-dropping-particle": "", "parse-names": false, "suffix": ""}, {"dropping-particle": "", "family": "Shibata", "given": "Tomoko F.", "non-dropping</vt:lpwstr>
  </property>
  <property fmtid="{D5CDD505-2E9C-101B-9397-08002B2CF9AE}" pid="1039" name="Mendeley_Bookmark_ewKSjZSLNX_9">
    <vt:lpwstr>-particle": "", "parse-names": false, "suffix": ""}, {"dropping-particle": "", "family": "Ishikawa", "given": "Yukio", "non-dropping-particle": "", "parse-names": false, "suffix": ""}, {"dropping-particle": "", "family": "Matsuo", "given": "Takashi", "non</vt:lpwstr>
  </property>
  <property fmtid="{D5CDD505-2E9C-101B-9397-08002B2CF9AE}" pid="1040" name="Mendeley_Bookmark_g9EUCbxwJJ_1">
    <vt:lpwstr>ADDIN CSL_CITATION {"citationItems": [{"id": "ITEM-1", "itemData": {"DOI": "10.1101/gr.185579.114", "ISSN": "15495469", "PMID": "25589440", "abstract": "Drosophila melanogaster plays an important role in molecular, genetic, and genomic studies of heredity</vt:lpwstr>
  </property>
  <property fmtid="{D5CDD505-2E9C-101B-9397-08002B2CF9AE}" pid="1041" name="Mendeley_Bookmark_g9EUCbxwJJ_10">
    <vt:lpwstr>nneth H.", "non-dropping-particle": "", "parse-names": false, "suffix": ""}, {"dropping-particle": "", "family": "Park", "given": "Soo", "non-dropping-particle": "", "parse-names": false, "suffix": ""}, {"dropping-particle": "", "family": "Mendez", "given</vt:lpwstr>
  </property>
  <property fmtid="{D5CDD505-2E9C-101B-9397-08002B2CF9AE}" pid="1042" name="Mendeley_Bookmark_g9EUCbxwJJ_11">
    <vt:lpwstr>": "Ivonne", "non-dropping-particle": "", "parse-names": false, "suffix": ""}, {"dropping-particle": "", "family": "Galle", "given": "Samuel E.", "non-dropping-particle": "", "parse-names": false, "suffix": ""}, {"dropping-particle": "", "family": "Booth"</vt:lpwstr>
  </property>
  <property fmtid="{D5CDD505-2E9C-101B-9397-08002B2CF9AE}" pid="1043" name="Mendeley_Bookmark_g9EUCbxwJJ_12">
    <vt:lpwstr>, "given": "Benjamin W.", "non-dropping-particle": "", "parse-names": false, "suffix": ""}, {"dropping-particle": "", "family": "Pfeiffer", "given": "Barret D.", "non-dropping-particle": "", "parse-names": false, "suffix": ""}, {"dropping-particle": "", "</vt:lpwstr>
  </property>
  <property fmtid="{D5CDD505-2E9C-101B-9397-08002B2CF9AE}" pid="1044" name="Mendeley_Bookmark_g9EUCbxwJJ_13">
    <vt:lpwstr>family": "George", "given": "Reed A.", "non-dropping-particle": "", "parse-names": false, "suffix": ""}, {"dropping-particle": "", "family": "Svirskas", "given": "Robert", "non-dropping-particle": "", "parse-names": false, "suffix": ""}, {"dropping-partic</vt:lpwstr>
  </property>
  <property fmtid="{D5CDD505-2E9C-101B-9397-08002B2CF9AE}" pid="1045" name="Mendeley_Bookmark_g9EUCbxwJJ_14">
    <vt:lpwstr>le": "", "family": "Krzywinski", "given": "Martin", "non-dropping-particle": "", "parse-names": false, "suffix": ""}, {"dropping-particle": "", "family": "Schein", "given": "Jacqueline", "non-dropping-particle": "", "parse-names": false, "suffix": ""}, {"</vt:lpwstr>
  </property>
  <property fmtid="{D5CDD505-2E9C-101B-9397-08002B2CF9AE}" pid="1046" name="Mendeley_Bookmark_g9EUCbxwJJ_15">
    <vt:lpwstr>dropping-particle": "", "family": "Accardo", "given": "Maria Carmela", "non-dropping-particle": "", "parse-names": false, "suffix": ""}, {"dropping-particle": "", "family": "Damia", "given": "Elisabetta", "non-dropping-particle": "", "parse-names": false,</vt:lpwstr>
  </property>
  <property fmtid="{D5CDD505-2E9C-101B-9397-08002B2CF9AE}" pid="1047" name="Mendeley_Bookmark_g9EUCbxwJJ_16">
    <vt:lpwstr> "suffix": ""}, {"dropping-particle": "", "family": "Messina", "given": "Giovanni", "non-dropping-particle": "", "parse-names": false, "suffix": ""}, {"dropping-particle": "", "family": "M\u00e9ndez-Lago", "given": "Mar\u00eda", "non-dropping-particle": "</vt:lpwstr>
  </property>
  <property fmtid="{D5CDD505-2E9C-101B-9397-08002B2CF9AE}" pid="1048" name="Mendeley_Bookmark_g9EUCbxwJJ_17">
    <vt:lpwstr>", "parse-names": false, "suffix": ""}, {"dropping-particle": "", "family": "Pablos", "given": "Beatriz", "non-dropping-particle": "De", "parse-names": false, "suffix": ""}, {"dropping-particle": "V.", "family": "Demakova", "given": "Olga", "non-dropping-</vt:lpwstr>
  </property>
  <property fmtid="{D5CDD505-2E9C-101B-9397-08002B2CF9AE}" pid="1049" name="Mendeley_Bookmark_g9EUCbxwJJ_18">
    <vt:lpwstr>particle": "", "parse-names": false, "suffix": ""}, {"dropping-particle": "", "family": "Andreyeva", "given": "Evgeniya N.", "non-dropping-particle": "", "parse-names": false, "suffix": ""}, {"dropping-particle": "V.", "family": "Boldyreva", "given": "Lid</vt:lpwstr>
  </property>
  <property fmtid="{D5CDD505-2E9C-101B-9397-08002B2CF9AE}" pid="1050" name="Mendeley_Bookmark_g9EUCbxwJJ_19">
    <vt:lpwstr>iya", "non-dropping-particle": "", "parse-names": false, "suffix": ""}, {"dropping-particle": "", "family": "Marra", "given": "Marco", "non-dropping-particle": "", "parse-names": false, "suffix": ""}, {"dropping-particle": "", "family": "Carvalho", "given</vt:lpwstr>
  </property>
  <property fmtid="{D5CDD505-2E9C-101B-9397-08002B2CF9AE}" pid="1051" name="Mendeley_Bookmark_g9EUCbxwJJ_2">
    <vt:lpwstr>, development, metabolism, behavior, and human disease. The initial reference genome sequence reported more than a decade ago had a profound impact on progress in Drosophila research, and improving the accuracy and completeness of this sequence continues </vt:lpwstr>
  </property>
  <property fmtid="{D5CDD505-2E9C-101B-9397-08002B2CF9AE}" pid="1052" name="Mendeley_Bookmark_g9EUCbxwJJ_20">
    <vt:lpwstr>": "A. Bernardo", "non-dropping-particle": "", "parse-names": false, "suffix": ""}, {"dropping-particle": "", "family": "Dimitri", "given": "Patrizio", "non-dropping-particle": "", "parse-names": false, "suffix": ""}, {"dropping-particle": "", "family": "</vt:lpwstr>
  </property>
  <property fmtid="{D5CDD505-2E9C-101B-9397-08002B2CF9AE}" pid="1053" name="Mendeley_Bookmark_g9EUCbxwJJ_21">
    <vt:lpwstr>Villasante", "given": "Alfredo", "non-dropping-particle": "", "parse-names": false, "suffix": ""}, {"dropping-particle": "", "family": "Zhimulev", "given": "Igor F.", "non-dropping-particle": "", "parse-names": false, "suffix": ""}, {"dropping-particle": </vt:lpwstr>
  </property>
  <property fmtid="{D5CDD505-2E9C-101B-9397-08002B2CF9AE}" pid="1054" name="Mendeley_Bookmark_g9EUCbxwJJ_22">
    <vt:lpwstr>"", "family": "Rubin", "given": "Gerald M.", "non-dropping-particle": "", "parse-names": false, "suffix": ""}, {"dropping-particle": "", "family": "Karpen", "given": "Gary H.", "non-dropping-particle": "", "parse-names": false, "suffix": ""}, {"dropping-p</vt:lpwstr>
  </property>
  <property fmtid="{D5CDD505-2E9C-101B-9397-08002B2CF9AE}" pid="1055" name="Mendeley_Bookmark_g9EUCbxwJJ_23">
    <vt:lpwstr>article": "", "family": "Celniker", "given": "Susan E.", "non-dropping-particle": "", "parse-names": false, "suffix": ""}], "container-title": "Genome Research", "id": "ITEM-1", "issue": "3", "issued": {"date-parts": [["2015"]]}, "page": "445-458", "title</vt:lpwstr>
  </property>
  <property fmtid="{D5CDD505-2E9C-101B-9397-08002B2CF9AE}" pid="1056" name="Mendeley_Bookmark_g9EUCbxwJJ_24">
    <vt:lpwstr>": "The Release 6 reference sequence of the Drosophila melanogaster genome", "type": "article-journal", "volume": "25"}, "uris": ["http://www.mendeley.com/documents/?uuid=d9af190b-b61e-4ce5-8742-e83f1d804afe"]}], "mendeley": {"formattedCitation": "(Hoskin</vt:lpwstr>
  </property>
  <property fmtid="{D5CDD505-2E9C-101B-9397-08002B2CF9AE}" pid="1057" name="Mendeley_Bookmark_g9EUCbxwJJ_25">
    <vt:lpwstr>s et al., 2015)", "plainTextFormattedCitation": "(Hoskins et al., 2015)", "previouslyFormattedCitation": "(Hoskins et al., 2015)"}, "properties": {"noteIndex": 0}, "schema": "https://github.com/citation-style-language/schema/raw/master/csl-citation.json"}</vt:lpwstr>
  </property>
  <property fmtid="{D5CDD505-2E9C-101B-9397-08002B2CF9AE}" pid="1058" name="Mendeley_Bookmark_g9EUCbxwJJ_3">
    <vt:lpwstr>to be important to further progress. We previously described improvement of the 117-Mb sequence in the euchromatic portion of the genome and 21 Mb in the heterochromatic portion, using a whole-genome shotgun assembly, BAC physical mapping, and clone-based</vt:lpwstr>
  </property>
  <property fmtid="{D5CDD505-2E9C-101B-9397-08002B2CF9AE}" pid="1059" name="Mendeley_Bookmark_g9EUCbxwJJ_4">
    <vt:lpwstr> finishing. Here, we report an improved reference sequence of the single-copy and middle-repetitive regions of the genome, produced using cytogenetic mapping to mitotic and polytene chromosomes, clone-based finishing and BAC fingerprint verification, orde</vt:lpwstr>
  </property>
  <property fmtid="{D5CDD505-2E9C-101B-9397-08002B2CF9AE}" pid="1060" name="Mendeley_Bookmark_g9EUCbxwJJ_5">
    <vt:lpwstr>ring of scaffolds by alignment to cDNA sequences, incorporation of other map and sequence data, and validation by whole-genome optical restriction mapping. These data substantially improve the accuracy and completeness of the reference sequence and the or</vt:lpwstr>
  </property>
  <property fmtid="{D5CDD505-2E9C-101B-9397-08002B2CF9AE}" pid="1061" name="Mendeley_Bookmark_g9EUCbxwJJ_6">
    <vt:lpwstr>der and orientation of sequence scaffolds into chromosome arm assemblies. Representation of the Y chromosome and other heterochromatic regions is particularly improved. The new 143.9-Mb reference sequence, designated Release 6, effectively exhausts clone-</vt:lpwstr>
  </property>
  <property fmtid="{D5CDD505-2E9C-101B-9397-08002B2CF9AE}" pid="1062" name="Mendeley_Bookmark_g9EUCbxwJJ_7">
    <vt:lpwstr>based technologies for mapping and sequencing. Highly repeat-rich regions, including large satellite blocks and functional elements such as the ribosomal RNA genes and the centromeres, are largely inaccessible to current sequencing and assembly methods an</vt:lpwstr>
  </property>
  <property fmtid="{D5CDD505-2E9C-101B-9397-08002B2CF9AE}" pid="1063" name="Mendeley_Bookmark_g9EUCbxwJJ_8">
    <vt:lpwstr>d remain poorly represented. Further significant improvements will require sequencing technologies that do not depend on molecular cloning and that produce very long reads.", "author": [{"dropping-particle": "", "family": "Hoskins", "given": "Roger A.", "</vt:lpwstr>
  </property>
  <property fmtid="{D5CDD505-2E9C-101B-9397-08002B2CF9AE}" pid="1064" name="Mendeley_Bookmark_g9EUCbxwJJ_9">
    <vt:lpwstr>non-dropping-particle": "", "parse-names": false, "suffix": ""}, {"dropping-particle": "", "family": "Carlson", "given": "Joseph W.", "non-dropping-particle": "", "parse-names": false, "suffix": ""}, {"dropping-particle": "", "family": "Wan", "given": "Ke</vt:lpwstr>
  </property>
  <property fmtid="{D5CDD505-2E9C-101B-9397-08002B2CF9AE}" pid="1065" name="Mendeley_Bookmark_g9KV15KFWI_1">
    <vt:lpwstr>ADDIN CSL_CITATION {"citationItems": [{"id": "ITEM-1", "itemData": {"DOI": "10.7554/eLife.66405", "ISSN": "2050084X", "PMID": "34279216", "abstract": "Over 100 years of studies in Drosophila melanogaster and related species in the genus Drosophila have fa</vt:lpwstr>
  </property>
  <property fmtid="{D5CDD505-2E9C-101B-9397-08002B2CF9AE}" pid="1066" name="Mendeley_Bookmark_g9KV15KFWI_10">
    <vt:lpwstr>ily": "Peede", "given": "David", "non-dropping-particle": "", "parse-names": false, "suffix": ""}, {"dropping-particle": "", "family": "D\u2019agostino", "given": "Emmanuel R.R.", "non-dropping-particle": "", "parse-names": false, "suffix": ""}, {"droppin</vt:lpwstr>
  </property>
  <property fmtid="{D5CDD505-2E9C-101B-9397-08002B2CF9AE}" pid="1067" name="Mendeley_Bookmark_g9KV15KFWI_11">
    <vt:lpwstr>g-particle": "", "family": "Pelaez", "given": "Julianne", "non-dropping-particle": "", "parse-names": false, "suffix": ""}, {"dropping-particle": "", "family": "Aguilar", "given": "Jessica M.", "non-dropping-particle": "", "parse-names": false, "suffix": </vt:lpwstr>
  </property>
  <property fmtid="{D5CDD505-2E9C-101B-9397-08002B2CF9AE}" pid="1068" name="Mendeley_Bookmark_g9KV15KFWI_12">
    <vt:lpwstr>""}, {"dropping-particle": "", "family": "Haji", "given": "Diler", "non-dropping-particle": "", "parse-names": false, "suffix": ""}, {"dropping-particle": "", "family": "Matsunaga", "given": "Teruyuki", "non-dropping-particle": "", "parse-names": false, "</vt:lpwstr>
  </property>
  <property fmtid="{D5CDD505-2E9C-101B-9397-08002B2CF9AE}" pid="1069" name="Mendeley_Bookmark_g9KV15KFWI_13">
    <vt:lpwstr>suffix": ""}, {"dropping-particle": "", "family": "Armstrong", "given": "Ellie E.", "non-dropping-particle": "", "parse-names": false, "suffix": ""}, {"dropping-particle": "", "family": "Zych", "given": "Molly", "non-dropping-particle": "", "parse-names":</vt:lpwstr>
  </property>
  <property fmtid="{D5CDD505-2E9C-101B-9397-08002B2CF9AE}" pid="1070" name="Mendeley_Bookmark_g9KV15KFWI_14">
    <vt:lpwstr> false, "suffix": ""}, {"dropping-particle": "", "family": "Ogawa", "given": "Yoshitaka", "non-dropping-particle": "", "parse-names": false, "suffix": ""}, {"dropping-particle": "", "family": "Stamenkovi\u0107-Radak", "given": "Marina", "non-dropping-part</vt:lpwstr>
  </property>
  <property fmtid="{D5CDD505-2E9C-101B-9397-08002B2CF9AE}" pid="1071" name="Mendeley_Bookmark_g9KV15KFWI_15">
    <vt:lpwstr>icle": "", "parse-names": false, "suffix": ""}, {"dropping-particle": "", "family": "Jeli\u0107", "given": "Mihailo", "non-dropping-particle": "", "parse-names": false, "suffix": ""}, {"dropping-particle": "", "family": "Veselinovi\u0107", "given": "Marij</vt:lpwstr>
  </property>
  <property fmtid="{D5CDD505-2E9C-101B-9397-08002B2CF9AE}" pid="1072" name="Mendeley_Bookmark_g9KV15KFWI_16">
    <vt:lpwstr>a Savi\u0107", "non-dropping-particle": "", "parse-names": false, "suffix": ""}, {"dropping-particle": "", "family": "Tanaskovi\u0107", "given": "Marija", "non-dropping-particle": "", "parse-names": false, "suffix": ""}, {"dropping-particle": "", "family"</vt:lpwstr>
  </property>
  <property fmtid="{D5CDD505-2E9C-101B-9397-08002B2CF9AE}" pid="1073" name="Mendeley_Bookmark_g9KV15KFWI_17">
    <vt:lpwstr>: "Eri\u0107", "given": "Pavle", "non-dropping-particle": "", "parse-names": false, "suffix": ""}, {"dropping-particle": "", "family": "Gao", "given": "Jian Jun", "non-dropping-particle": "", "parse-names": false, "suffix": ""}, {"dropping-particle": "", </vt:lpwstr>
  </property>
  <property fmtid="{D5CDD505-2E9C-101B-9397-08002B2CF9AE}" pid="1074" name="Mendeley_Bookmark_g9KV15KFWI_18">
    <vt:lpwstr>"family": "Katoh", "given": "Takehiro K.", "non-dropping-particle": "", "parse-names": false, "suffix": ""}, {"dropping-particle": "", "family": "Toda", "given": "Masanori J.", "non-dropping-particle": "", "parse-names": false, "suffix": ""}, {"dropping-p</vt:lpwstr>
  </property>
  <property fmtid="{D5CDD505-2E9C-101B-9397-08002B2CF9AE}" pid="1075" name="Mendeley_Bookmark_g9KV15KFWI_19">
    <vt:lpwstr>article": "", "family": "Watabe", "given": "Hideaki", "non-dropping-particle": "", "parse-names": false, "suffix": ""}, {"dropping-particle": "", "family": "Watada", "given": "Masayoshi", "non-dropping-particle": "", "parse-names": false, "suffix": ""}, {</vt:lpwstr>
  </property>
  <property fmtid="{D5CDD505-2E9C-101B-9397-08002B2CF9AE}" pid="1076" name="Mendeley_Bookmark_g9KV15KFWI_2">
    <vt:lpwstr>cilitated key discoveries in genetics, genomics, and evolution. While high-quality genome assemblies exist for several species in this group, they only encompass a small fraction of the genus. Recent advances in long-read sequencing allow high-quality gen</vt:lpwstr>
  </property>
  <property fmtid="{D5CDD505-2E9C-101B-9397-08002B2CF9AE}" pid="1077" name="Mendeley_Bookmark_g9KV15KFWI_20">
    <vt:lpwstr>"dropping-particle": "", "family": "Davis", "given": "Jeremy S.", "non-dropping-particle": "", "parse-names": false, "suffix": ""}, {"dropping-particle": "", "family": "Moyle", "given": "Leonie C.", "non-dropping-particle": "", "parse-names": false, "suff</vt:lpwstr>
  </property>
  <property fmtid="{D5CDD505-2E9C-101B-9397-08002B2CF9AE}" pid="1078" name="Mendeley_Bookmark_g9KV15KFWI_21">
    <vt:lpwstr>ix": ""}, {"dropping-particle": "", "family": "Manoli", "given": "Giulia", "non-dropping-particle": "", "parse-names": false, "suffix": ""}, {"dropping-particle": "", "family": "Bertolini", "given": "Enrico", "non-dropping-particle": "", "parse-names": fa</vt:lpwstr>
  </property>
  <property fmtid="{D5CDD505-2E9C-101B-9397-08002B2CF9AE}" pid="1079" name="Mendeley_Bookmark_g9KV15KFWI_22">
    <vt:lpwstr>lse, "suffix": ""}, {"dropping-particle": "", "family": "Ko\u0161\u0165\u00e1l", "given": "Vladim\u00edr", "non-dropping-particle": "", "parse-names": false, "suffix": ""}, {"dropping-particle": "", "family": "Hawley", "given": "R. Scott", "non-dropping-p</vt:lpwstr>
  </property>
  <property fmtid="{D5CDD505-2E9C-101B-9397-08002B2CF9AE}" pid="1080" name="Mendeley_Bookmark_g9KV15KFWI_23">
    <vt:lpwstr>article": "", "parse-names": false, "suffix": ""}, {"dropping-particle": "", "family": "Takahashi", "given": "Aya", "non-dropping-particle": "", "parse-names": false, "suffix": ""}, {"dropping-particle": "", "family": "Jones", "given": "Corbin D.", "non-d</vt:lpwstr>
  </property>
  <property fmtid="{D5CDD505-2E9C-101B-9397-08002B2CF9AE}" pid="1081" name="Mendeley_Bookmark_g9KV15KFWI_24">
    <vt:lpwstr>ropping-particle": "", "parse-names": false, "suffix": ""}, {"dropping-particle": "", "family": "Price", "given": "Donald K.", "non-dropping-particle": "", "parse-names": false, "suffix": ""}, {"dropping-particle": "", "family": "Whiteman", "given": "Noah</vt:lpwstr>
  </property>
  <property fmtid="{D5CDD505-2E9C-101B-9397-08002B2CF9AE}" pid="1082" name="Mendeley_Bookmark_g9KV15KFWI_25">
    <vt:lpwstr>", "non-dropping-particle": "", "parse-names": false, "suffix": ""}, {"dropping-particle": "", "family": "Kopp", "given": "Artyom", "non-dropping-particle": "", "parse-names": false, "suffix": ""}, {"dropping-particle": "", "family": "Matute", "given": "D</vt:lpwstr>
  </property>
  <property fmtid="{D5CDD505-2E9C-101B-9397-08002B2CF9AE}" pid="1083" name="Mendeley_Bookmark_g9KV15KFWI_26">
    <vt:lpwstr>aniel R.", "non-dropping-particle": "", "parse-names": false, "suffix": ""}, {"dropping-particle": "", "family": "Petrov", "given": "Dmitri A.", "non-dropping-particle": "", "parse-names": false, "suffix": ""}], "container-title": "eLife", "id": "ITEM-1",</vt:lpwstr>
  </property>
  <property fmtid="{D5CDD505-2E9C-101B-9397-08002B2CF9AE}" pid="1084" name="Mendeley_Bookmark_g9KV15KFWI_27">
    <vt:lpwstr> "issued": {"date-parts": [["2021"]]}, "page": "1-33", "title": "Highly contiguous assemblies of 101 drosophilid genomes", "type": "article-journal", "volume": "10"}, "uris": ["http://www.mendeley.com/documents/?uuid=fe10a27b-a41f-4724-a730-8ac46dd8dc2f"]</vt:lpwstr>
  </property>
  <property fmtid="{D5CDD505-2E9C-101B-9397-08002B2CF9AE}" pid="1085" name="Mendeley_Bookmark_g9KV15KFWI_28">
    <vt:lpwstr>}], "mendeley": {"formattedCitation": "(Kim et al., 2021)", "plainTextFormattedCitation": "(Kim et al., 2021)", "previouslyFormattedCitation": "(Kim et al., 2021)"}, "properties": {"noteIndex": 0}, "schema": "https://github.com/citation-style-language/sch</vt:lpwstr>
  </property>
  <property fmtid="{D5CDD505-2E9C-101B-9397-08002B2CF9AE}" pid="1086" name="Mendeley_Bookmark_g9KV15KFWI_29">
    <vt:lpwstr>ema/raw/master/csl-citation.json"}</vt:lpwstr>
  </property>
  <property fmtid="{D5CDD505-2E9C-101B-9397-08002B2CF9AE}" pid="1087" name="Mendeley_Bookmark_g9KV15KFWI_3">
    <vt:lpwstr>ome assemblies for tens or even hundreds of species to be efficiently generated. Here, we utilize Oxford Nanopore sequencing to build an open community resource of genome assemblies for 101 lines of 93 drosophilid species encompassing 14 species groups an</vt:lpwstr>
  </property>
  <property fmtid="{D5CDD505-2E9C-101B-9397-08002B2CF9AE}" pid="1088" name="Mendeley_Bookmark_g9KV15KFWI_4">
    <vt:lpwstr>d 35 sub-groups. The genomes are highly contiguous and complete, with an average contig N50 of 10.5 Mb and greater than 97% BUSCO completeness in 97/101 assemblies. We show that Nanopore-based assemblies are highly accurate in coding regions, particularly</vt:lpwstr>
  </property>
  <property fmtid="{D5CDD505-2E9C-101B-9397-08002B2CF9AE}" pid="1089" name="Mendeley_Bookmark_g9KV15KFWI_5">
    <vt:lpwstr> with respect to coding insertions and deletions. These assemblies, along with a detailed laboratory protocol and assembly pipelines, are released as a public resource and will serve as a starting point for addressing broad questions of genetics, ecology,</vt:lpwstr>
  </property>
  <property fmtid="{D5CDD505-2E9C-101B-9397-08002B2CF9AE}" pid="1090" name="Mendeley_Bookmark_g9KV15KFWI_6">
    <vt:lpwstr> and evolution at the scale of hundreds of species.", "author": [{"dropping-particle": "", "family": "Kim", "given": "Bernard Y.", "non-dropping-particle": "", "parse-names": false, "suffix": ""}, {"dropping-particle": "", "family": "Wang", "given": "Jere</vt:lpwstr>
  </property>
  <property fmtid="{D5CDD505-2E9C-101B-9397-08002B2CF9AE}" pid="1091" name="Mendeley_Bookmark_g9KV15KFWI_7">
    <vt:lpwstr>my R.", "non-dropping-particle": "", "parse-names": false, "suffix": ""}, {"dropping-particle": "", "family": "Miller", "given": "Danny E.", "non-dropping-particle": "", "parse-names": false, "suffix": ""}, {"dropping-particle": "", "family": "Barmina", "</vt:lpwstr>
  </property>
  <property fmtid="{D5CDD505-2E9C-101B-9397-08002B2CF9AE}" pid="1092" name="Mendeley_Bookmark_g9KV15KFWI_8">
    <vt:lpwstr>given": "Olga", "non-dropping-particle": "", "parse-names": false, "suffix": ""}, {"dropping-particle": "", "family": "Delaney", "given": "Emily", "non-dropping-particle": "", "parse-names": false, "suffix": ""}, {"dropping-particle": "", "family": "Thomp</vt:lpwstr>
  </property>
  <property fmtid="{D5CDD505-2E9C-101B-9397-08002B2CF9AE}" pid="1093" name="Mendeley_Bookmark_g9KV15KFWI_9">
    <vt:lpwstr>son", "given": "Ammon", "non-dropping-particle": "", "parse-names": false, "suffix": ""}, {"dropping-particle": "", "family": "Comeault", "given": "Aaron A.", "non-dropping-particle": "", "parse-names": false, "suffix": ""}, {"dropping-particle": "", "fam</vt:lpwstr>
  </property>
  <property fmtid="{D5CDD505-2E9C-101B-9397-08002B2CF9AE}" pid="1094" name="Mendeley_Bookmark_ggSHpD1VVx_1">
    <vt:lpwstr>ADDIN CSL_CITATION {"citationItems": [{"id": "ITEM-1", "itemData": {"DOI": "10.1101/gr.185579.114", "ISSN": "15495469", "PMID": "25589440", "abstract": "Drosophila melanogaster plays an important role in molecular, genetic, and genomic studies of heredity</vt:lpwstr>
  </property>
  <property fmtid="{D5CDD505-2E9C-101B-9397-08002B2CF9AE}" pid="1095" name="Mendeley_Bookmark_ggSHpD1VVx_10">
    <vt:lpwstr>nneth H.", "non-dropping-particle": "", "parse-names": false, "suffix": ""}, {"dropping-particle": "", "family": "Park", "given": "Soo", "non-dropping-particle": "", "parse-names": false, "suffix": ""}, {"dropping-particle": "", "family": "Mendez", "given</vt:lpwstr>
  </property>
  <property fmtid="{D5CDD505-2E9C-101B-9397-08002B2CF9AE}" pid="1096" name="Mendeley_Bookmark_ggSHpD1VVx_11">
    <vt:lpwstr>": "Ivonne", "non-dropping-particle": "", "parse-names": false, "suffix": ""}, {"dropping-particle": "", "family": "Galle", "given": "Samuel E.", "non-dropping-particle": "", "parse-names": false, "suffix": ""}, {"dropping-particle": "", "family": "Booth"</vt:lpwstr>
  </property>
  <property fmtid="{D5CDD505-2E9C-101B-9397-08002B2CF9AE}" pid="1097" name="Mendeley_Bookmark_ggSHpD1VVx_12">
    <vt:lpwstr>, "given": "Benjamin W.", "non-dropping-particle": "", "parse-names": false, "suffix": ""}, {"dropping-particle": "", "family": "Pfeiffer", "given": "Barret D.", "non-dropping-particle": "", "parse-names": false, "suffix": ""}, {"dropping-particle": "", "</vt:lpwstr>
  </property>
  <property fmtid="{D5CDD505-2E9C-101B-9397-08002B2CF9AE}" pid="1098" name="Mendeley_Bookmark_ggSHpD1VVx_13">
    <vt:lpwstr>family": "George", "given": "Reed A.", "non-dropping-particle": "", "parse-names": false, "suffix": ""}, {"dropping-particle": "", "family": "Svirskas", "given": "Robert", "non-dropping-particle": "", "parse-names": false, "suffix": ""}, {"dropping-partic</vt:lpwstr>
  </property>
  <property fmtid="{D5CDD505-2E9C-101B-9397-08002B2CF9AE}" pid="1099" name="Mendeley_Bookmark_ggSHpD1VVx_14">
    <vt:lpwstr>le": "", "family": "Krzywinski", "given": "Martin", "non-dropping-particle": "", "parse-names": false, "suffix": ""}, {"dropping-particle": "", "family": "Schein", "given": "Jacqueline", "non-dropping-particle": "", "parse-names": false, "suffix": ""}, {"</vt:lpwstr>
  </property>
  <property fmtid="{D5CDD505-2E9C-101B-9397-08002B2CF9AE}" pid="1100" name="Mendeley_Bookmark_ggSHpD1VVx_15">
    <vt:lpwstr>dropping-particle": "", "family": "Accardo", "given": "Maria Carmela", "non-dropping-particle": "", "parse-names": false, "suffix": ""}, {"dropping-particle": "", "family": "Damia", "given": "Elisabetta", "non-dropping-particle": "", "parse-names": false,</vt:lpwstr>
  </property>
  <property fmtid="{D5CDD505-2E9C-101B-9397-08002B2CF9AE}" pid="1101" name="Mendeley_Bookmark_ggSHpD1VVx_16">
    <vt:lpwstr> "suffix": ""}, {"dropping-particle": "", "family": "Messina", "given": "Giovanni", "non-dropping-particle": "", "parse-names": false, "suffix": ""}, {"dropping-particle": "", "family": "M\u00e9ndez-Lago", "given": "Mar\u00eda", "non-dropping-particle": "</vt:lpwstr>
  </property>
  <property fmtid="{D5CDD505-2E9C-101B-9397-08002B2CF9AE}" pid="1102" name="Mendeley_Bookmark_ggSHpD1VVx_17">
    <vt:lpwstr>", "parse-names": false, "suffix": ""}, {"dropping-particle": "", "family": "Pablos", "given": "Beatriz", "non-dropping-particle": "De", "parse-names": false, "suffix": ""}, {"dropping-particle": "V.", "family": "Demakova", "given": "Olga", "non-dropping-</vt:lpwstr>
  </property>
  <property fmtid="{D5CDD505-2E9C-101B-9397-08002B2CF9AE}" pid="1103" name="Mendeley_Bookmark_ggSHpD1VVx_18">
    <vt:lpwstr>particle": "", "parse-names": false, "suffix": ""}, {"dropping-particle": "", "family": "Andreyeva", "given": "Evgeniya N.", "non-dropping-particle": "", "parse-names": false, "suffix": ""}, {"dropping-particle": "V.", "family": "Boldyreva", "given": "Lid</vt:lpwstr>
  </property>
  <property fmtid="{D5CDD505-2E9C-101B-9397-08002B2CF9AE}" pid="1104" name="Mendeley_Bookmark_ggSHpD1VVx_19">
    <vt:lpwstr>iya", "non-dropping-particle": "", "parse-names": false, "suffix": ""}, {"dropping-particle": "", "family": "Marra", "given": "Marco", "non-dropping-particle": "", "parse-names": false, "suffix": ""}, {"dropping-particle": "", "family": "Carvalho", "given</vt:lpwstr>
  </property>
  <property fmtid="{D5CDD505-2E9C-101B-9397-08002B2CF9AE}" pid="1105" name="Mendeley_Bookmark_ggSHpD1VVx_2">
    <vt:lpwstr>, development, metabolism, behavior, and human disease. The initial reference genome sequence reported more than a decade ago had a profound impact on progress in Drosophila research, and improving the accuracy and completeness of this sequence continues </vt:lpwstr>
  </property>
  <property fmtid="{D5CDD505-2E9C-101B-9397-08002B2CF9AE}" pid="1106" name="Mendeley_Bookmark_ggSHpD1VVx_20">
    <vt:lpwstr>": "A. Bernardo", "non-dropping-particle": "", "parse-names": false, "suffix": ""}, {"dropping-particle": "", "family": "Dimitri", "given": "Patrizio", "non-dropping-particle": "", "parse-names": false, "suffix": ""}, {"dropping-particle": "", "family": "</vt:lpwstr>
  </property>
  <property fmtid="{D5CDD505-2E9C-101B-9397-08002B2CF9AE}" pid="1107" name="Mendeley_Bookmark_ggSHpD1VVx_21">
    <vt:lpwstr>Villasante", "given": "Alfredo", "non-dropping-particle": "", "parse-names": false, "suffix": ""}, {"dropping-particle": "", "family": "Zhimulev", "given": "Igor F.", "non-dropping-particle": "", "parse-names": false, "suffix": ""}, {"dropping-particle": </vt:lpwstr>
  </property>
  <property fmtid="{D5CDD505-2E9C-101B-9397-08002B2CF9AE}" pid="1108" name="Mendeley_Bookmark_ggSHpD1VVx_22">
    <vt:lpwstr>"", "family": "Rubin", "given": "Gerald M.", "non-dropping-particle": "", "parse-names": false, "suffix": ""}, {"dropping-particle": "", "family": "Karpen", "given": "Gary H.", "non-dropping-particle": "", "parse-names": false, "suffix": ""}, {"dropping-p</vt:lpwstr>
  </property>
  <property fmtid="{D5CDD505-2E9C-101B-9397-08002B2CF9AE}" pid="1109" name="Mendeley_Bookmark_ggSHpD1VVx_23">
    <vt:lpwstr>article": "", "family": "Celniker", "given": "Susan E.", "non-dropping-particle": "", "parse-names": false, "suffix": ""}], "container-title": "Genome Research", "id": "ITEM-1", "issue": "3", "issued": {"date-parts": [["2015"]]}, "page": "445-458", "title</vt:lpwstr>
  </property>
  <property fmtid="{D5CDD505-2E9C-101B-9397-08002B2CF9AE}" pid="1110" name="Mendeley_Bookmark_ggSHpD1VVx_24">
    <vt:lpwstr>": "The Release 6 reference sequence of the Drosophila melanogaster genome", "type": "article-journal", "volume": "25"}, "uris": ["http://www.mendeley.com/documents/?uuid=d9af190b-b61e-4ce5-8742-e83f1d804afe"]}], "mendeley": {"formattedCitation": "(Hoskin</vt:lpwstr>
  </property>
  <property fmtid="{D5CDD505-2E9C-101B-9397-08002B2CF9AE}" pid="1111" name="Mendeley_Bookmark_ggSHpD1VVx_25">
    <vt:lpwstr>s et al., 2015)", "plainTextFormattedCitation": "(Hoskins et al., 2015)", "previouslyFormattedCitation": "(Hoskins et al., 2015)"}, "properties": {"noteIndex": 0}, "schema": "https://github.com/citation-style-language/schema/raw/master/csl-citation.json"}</vt:lpwstr>
  </property>
  <property fmtid="{D5CDD505-2E9C-101B-9397-08002B2CF9AE}" pid="1112" name="Mendeley_Bookmark_ggSHpD1VVx_3">
    <vt:lpwstr>to be important to further progress. We previously described improvement of the 117-Mb sequence in the euchromatic portion of the genome and 21 Mb in the heterochromatic portion, using a whole-genome shotgun assembly, BAC physical mapping, and clone-based</vt:lpwstr>
  </property>
  <property fmtid="{D5CDD505-2E9C-101B-9397-08002B2CF9AE}" pid="1113" name="Mendeley_Bookmark_ggSHpD1VVx_4">
    <vt:lpwstr> finishing. Here, we report an improved reference sequence of the single-copy and middle-repetitive regions of the genome, produced using cytogenetic mapping to mitotic and polytene chromosomes, clone-based finishing and BAC fingerprint verification, orde</vt:lpwstr>
  </property>
  <property fmtid="{D5CDD505-2E9C-101B-9397-08002B2CF9AE}" pid="1114" name="Mendeley_Bookmark_ggSHpD1VVx_5">
    <vt:lpwstr>ring of scaffolds by alignment to cDNA sequences, incorporation of other map and sequence data, and validation by whole-genome optical restriction mapping. These data substantially improve the accuracy and completeness of the reference sequence and the or</vt:lpwstr>
  </property>
  <property fmtid="{D5CDD505-2E9C-101B-9397-08002B2CF9AE}" pid="1115" name="Mendeley_Bookmark_ggSHpD1VVx_6">
    <vt:lpwstr>der and orientation of sequence scaffolds into chromosome arm assemblies. Representation of the Y chromosome and other heterochromatic regions is particularly improved. The new 143.9-Mb reference sequence, designated Release 6, effectively exhausts clone-</vt:lpwstr>
  </property>
  <property fmtid="{D5CDD505-2E9C-101B-9397-08002B2CF9AE}" pid="1116" name="Mendeley_Bookmark_ggSHpD1VVx_7">
    <vt:lpwstr>based technologies for mapping and sequencing. Highly repeat-rich regions, including large satellite blocks and functional elements such as the ribosomal RNA genes and the centromeres, are largely inaccessible to current sequencing and assembly methods an</vt:lpwstr>
  </property>
  <property fmtid="{D5CDD505-2E9C-101B-9397-08002B2CF9AE}" pid="1117" name="Mendeley_Bookmark_ggSHpD1VVx_8">
    <vt:lpwstr>d remain poorly represented. Further significant improvements will require sequencing technologies that do not depend on molecular cloning and that produce very long reads.", "author": [{"dropping-particle": "", "family": "Hoskins", "given": "Roger A.", "</vt:lpwstr>
  </property>
  <property fmtid="{D5CDD505-2E9C-101B-9397-08002B2CF9AE}" pid="1118" name="Mendeley_Bookmark_ggSHpD1VVx_9">
    <vt:lpwstr>non-dropping-particle": "", "parse-names": false, "suffix": ""}, {"dropping-particle": "", "family": "Carlson", "given": "Joseph W.", "non-dropping-particle": "", "parse-names": false, "suffix": ""}, {"dropping-particle": "", "family": "Wan", "given": "Ke</vt:lpwstr>
  </property>
  <property fmtid="{D5CDD505-2E9C-101B-9397-08002B2CF9AE}" pid="1119" name="Mendeley_Bookmark_h6ya2LbY1x_1">
    <vt:lpwstr>ADDIN CSL_CITATION {"citationItems": [{"id": "ITEM-1", "itemData": {"DOI": "10.1016/j.ydbio.2007.07.030", "ISSN": "00121606", "PMID": "17868668", "abstract": "Animal diversity is shaped by the origin and diversification of new morphological structures. Ma</vt:lpwstr>
  </property>
  <property fmtid="{D5CDD505-2E9C-101B-9397-08002B2CF9AE}" pid="1120" name="Mendeley_Bookmark_h6ya2LbY1x_10">
    <vt:lpwstr>na &amp; Kopp, 2007)", "previouslyFormattedCitation": "(Barmina &amp; Kopp, 2007)"}, "properties": {"noteIndex": 0}, "schema": "https://github.com/citation-style-language/schema/raw/master/csl-citation.json"}</vt:lpwstr>
  </property>
  <property fmtid="{D5CDD505-2E9C-101B-9397-08002B2CF9AE}" pid="1121" name="Mendeley_Bookmark_h6ya2LbY1x_2">
    <vt:lpwstr>ny examples of evolutionary innovations are provided by male-specific traits involved in mating and sexual selection. The origin of new sex-specific characters requires the evolution of new regulatory interactions between sex-determining genes and genes t</vt:lpwstr>
  </property>
  <property fmtid="{D5CDD505-2E9C-101B-9397-08002B2CF9AE}" pid="1122" name="Mendeley_Bookmark_h6ya2LbY1x_3">
    <vt:lpwstr>hat control spatial patterning and cell differentiation. Here, we show that sex-specific regulation of the HOX gene Sex combs reduced (Scr) is associated with the origin and evolution of the Drosophila sex comb - a novel and rapidly diversifying male-spec</vt:lpwstr>
  </property>
  <property fmtid="{D5CDD505-2E9C-101B-9397-08002B2CF9AE}" pid="1123" name="Mendeley_Bookmark_h6ya2LbY1x_4">
    <vt:lpwstr>ific organ. In species that primitively lack sex combs, Scr expression shows little spatial modulation, whereas in species that have sex combs, Scr is upregulated in the presumptive sex comb region and is frequently sexually dimorphic. Phylogenetic analys</vt:lpwstr>
  </property>
  <property fmtid="{D5CDD505-2E9C-101B-9397-08002B2CF9AE}" pid="1124" name="Mendeley_Bookmark_h6ya2LbY1x_5">
    <vt:lpwstr>is shows that sex-specific regulation of Scr has been gained and lost multiple times in Drosophila evolution and correlates with convergent origin of similar sex comb morphologies in several independent lineages. Some of these transitions occurred on micr</vt:lpwstr>
  </property>
  <property fmtid="{D5CDD505-2E9C-101B-9397-08002B2CF9AE}" pid="1125" name="Mendeley_Bookmark_h6ya2LbY1x_6">
    <vt:lpwstr>oevolutionary timescales, indicating that HOX gene expression can evolve with surprising ease. This is the first example of a sex-specific regulation of a HOX gene contributing to the development and evolution of a secondary sexual trait. \u00a9 2007 Else</vt:lpwstr>
  </property>
  <property fmtid="{D5CDD505-2E9C-101B-9397-08002B2CF9AE}" pid="1126" name="Mendeley_Bookmark_h6ya2LbY1x_7">
    <vt:lpwstr>vier Inc. All rights reserved.", "author": [{"dropping-particle": "", "family": "Barmina", "given": "Olga", "non-dropping-particle": "", "parse-names": false, "suffix": ""}, {"dropping-particle": "", "family": "Kopp", "given": "Artyom", "non-dropping-part</vt:lpwstr>
  </property>
  <property fmtid="{D5CDD505-2E9C-101B-9397-08002B2CF9AE}" pid="1127" name="Mendeley_Bookmark_h6ya2LbY1x_8">
    <vt:lpwstr>icle": "", "parse-names": false, "suffix": ""}], "container-title": "Developmental Biology", "id": "ITEM-1", "issue": "2", "issued": {"date-parts": [["2007"]]}, "page": "277-286", "title": "Sex-specific expression of a HOX gene associated with rapid morph</vt:lpwstr>
  </property>
  <property fmtid="{D5CDD505-2E9C-101B-9397-08002B2CF9AE}" pid="1128" name="Mendeley_Bookmark_h6ya2LbY1x_9">
    <vt:lpwstr>ological evolution", "type": "article-journal", "volume": "311"}, "uris": ["http://www.mendeley.com/documents/?uuid=bfc2bef6-58ad-4e61-bc3f-886a51ff7661"]}], "mendeley": {"formattedCitation": "(Barmina &amp; Kopp, 2007)", "plainTextFormattedCitation": "(Barmi</vt:lpwstr>
  </property>
  <property fmtid="{D5CDD505-2E9C-101B-9397-08002B2CF9AE}" pid="1129" name="Mendeley_Bookmark_hDsSb0MIs9_1">
    <vt:lpwstr>ADDIN CSL_CITATION {"citationItems": [{"id": "ITEM-1", "itemData": {"DOI": "10.1093/molbev/msab199", "ISSN": "15371719", "PMID": "34320186", "abstract": "Methods for evaluating the quality of genomic and metagenomic data are essential to aid genome assemb</vt:lpwstr>
  </property>
  <property fmtid="{D5CDD505-2E9C-101B-9397-08002B2CF9AE}" pid="1130" name="Mendeley_Bookmark_hDsSb0MIs9_10">
    <vt:lpwstr>450-7e3e-46e3-9936-7518f3d59659"]}], "mendeley": {"formattedCitation": "(Manni et al., 2021)", "plainTextFormattedCitation": "(Manni et al., 2021)", "previouslyFormattedCitation": "(Manni et al., 2021)"}, "properties": {"noteIndex": 0}, "schema": "https:/</vt:lpwstr>
  </property>
  <property fmtid="{D5CDD505-2E9C-101B-9397-08002B2CF9AE}" pid="1131" name="Mendeley_Bookmark_hDsSb0MIs9_11">
    <vt:lpwstr>/github.com/citation-style-language/schema/raw/master/csl-citation.json"}</vt:lpwstr>
  </property>
  <property fmtid="{D5CDD505-2E9C-101B-9397-08002B2CF9AE}" pid="1132" name="Mendeley_Bookmark_hDsSb0MIs9_2">
    <vt:lpwstr>ly procedures and to correctly interpret the results of subsequent analyses. BUSCO estimates the completeness and redundancy of processed genomic data based on universal single-copy orthologs. Here, we present new functionalities and major improvements of</vt:lpwstr>
  </property>
  <property fmtid="{D5CDD505-2E9C-101B-9397-08002B2CF9AE}" pid="1133" name="Mendeley_Bookmark_hDsSb0MIs9_3">
    <vt:lpwstr> the BUSCO software, as well as the renewal and expansion of the underlying data sets in sync with the OrthoDB v10 release. Among the major novelties, BUSCO now enables phylogenetic placement of the input sequence to automatically select the most appropri</vt:lpwstr>
  </property>
  <property fmtid="{D5CDD505-2E9C-101B-9397-08002B2CF9AE}" pid="1134" name="Mendeley_Bookmark_hDsSb0MIs9_4">
    <vt:lpwstr>ate BUSCO data set for the assessment, allowing the analysis of metagenome-Assembled genomes of unknown origin. A newly introduced genome workflow increases the efficiency and runtimes especially on large eukaryotic genomes. BUSCO is the only tool capable</vt:lpwstr>
  </property>
  <property fmtid="{D5CDD505-2E9C-101B-9397-08002B2CF9AE}" pid="1135" name="Mendeley_Bookmark_hDsSb0MIs9_5">
    <vt:lpwstr> of assessing both eukaryotic and prokaryotic species, and can be applied to various data types, from genome assemblies and metagenomic bins, to transcriptomes and gene sets.", "author": [{"dropping-particle": "", "family": "Manni", "given": "Mos\u00e8", </vt:lpwstr>
  </property>
  <property fmtid="{D5CDD505-2E9C-101B-9397-08002B2CF9AE}" pid="1136" name="Mendeley_Bookmark_hDsSb0MIs9_6">
    <vt:lpwstr>"non-dropping-particle": "", "parse-names": false, "suffix": ""}, {"dropping-particle": "", "family": "Berkeley", "given": "Matthew R.", "non-dropping-particle": "", "parse-names": false, "suffix": ""}, {"dropping-particle": "", "family": "Seppey", "given</vt:lpwstr>
  </property>
  <property fmtid="{D5CDD505-2E9C-101B-9397-08002B2CF9AE}" pid="1137" name="Mendeley_Bookmark_hDsSb0MIs9_7">
    <vt:lpwstr>": "Mathieu", "non-dropping-particle": "", "parse-names": false, "suffix": ""}, {"dropping-particle": "", "family": "Sim\u00e3o", "given": "Felipe A.", "non-dropping-particle": "", "parse-names": false, "suffix": ""}, {"dropping-particle": "", "family": "</vt:lpwstr>
  </property>
  <property fmtid="{D5CDD505-2E9C-101B-9397-08002B2CF9AE}" pid="1138" name="Mendeley_Bookmark_hDsSb0MIs9_8">
    <vt:lpwstr>Zdobnov", "given": "Evgeny M.", "non-dropping-particle": "", "parse-names": false, "suffix": ""}], "container-title": "Molecular Biology and Evolution", "id": "ITEM-1", "issue": "10", "issued": {"date-parts": [["2021"]]}, "page": "4647-4654", "title": "BU</vt:lpwstr>
  </property>
  <property fmtid="{D5CDD505-2E9C-101B-9397-08002B2CF9AE}" pid="1139" name="Mendeley_Bookmark_hDsSb0MIs9_9">
    <vt:lpwstr>SCO Update: Novel and Streamlined Workflows along with Broader and Deeper Phylogenetic Coverage for Scoring of Eukaryotic, Prokaryotic, and Viral Genomes", "type": "article-journal", "volume": "38"}, "uris": ["http://www.mendeley.com/documents/?uuid=4f0de</vt:lpwstr>
  </property>
  <property fmtid="{D5CDD505-2E9C-101B-9397-08002B2CF9AE}" pid="1140" name="Mendeley_Bookmark_iKXGHScerH_1">
    <vt:lpwstr>ADDIN CSL_CITATION {"citationItems": [{"id": "ITEM-1", "itemData": {"DOI": "10.1073/pnas.1921046117", "ISSN": "10916490", "PMID": "32300014", "abstract": "The accelerating pace of genome sequencing throughout the tree of life is driving the need for impro</vt:lpwstr>
  </property>
  <property fmtid="{D5CDD505-2E9C-101B-9397-08002B2CF9AE}" pid="1141" name="Mendeley_Bookmark_iKXGHScerH_10">
    <vt:lpwstr>pping-particle": "", "family": "Goubert", "given": "Cl\u00e9ment", "non-dropping-particle": "", "parse-names": false, "suffix": ""}, {"dropping-particle": "", "family": "Rosen", "given": "Jeb", "non-dropping-particle": "", "parse-names": false, "suffix": </vt:lpwstr>
  </property>
  <property fmtid="{D5CDD505-2E9C-101B-9397-08002B2CF9AE}" pid="1142" name="Mendeley_Bookmark_iKXGHScerH_11">
    <vt:lpwstr>""}, {"dropping-particle": "", "family": "Clark", "given": "Andrew G.", "non-dropping-particle": "", "parse-names": false, "suffix": ""}, {"dropping-particle": "", "family": "Feschotte", "given": "C\u00e9dric", "non-dropping-particle": "", "parse-names": </vt:lpwstr>
  </property>
  <property fmtid="{D5CDD505-2E9C-101B-9397-08002B2CF9AE}" pid="1143" name="Mendeley_Bookmark_iKXGHScerH_12">
    <vt:lpwstr>false, "suffix": ""}, {"dropping-particle": "", "family": "Smit", "given": "Arian F.", "non-dropping-particle": "", "parse-names": false, "suffix": ""}], "container-title": "Proceedings of the National Academy of Sciences of the United States of America",</vt:lpwstr>
  </property>
  <property fmtid="{D5CDD505-2E9C-101B-9397-08002B2CF9AE}" pid="1144" name="Mendeley_Bookmark_iKXGHScerH_13">
    <vt:lpwstr> "id": "ITEM-1", "issue": "17", "issued": {"date-parts": [["2020"]]}, "page": "9451-9457", "title": "RepeatModeler2 for automated genomic discovery of transposable element families", "type": "article-journal", "volume": "117"}, "uris": ["http://www.mendel</vt:lpwstr>
  </property>
  <property fmtid="{D5CDD505-2E9C-101B-9397-08002B2CF9AE}" pid="1145" name="Mendeley_Bookmark_iKXGHScerH_14">
    <vt:lpwstr>ey.com/documents/?uuid=792bae3b-b40d-4aeb-b366-62a5e0d76fcd"]}], "mendeley": {"formattedCitation": "(Flynn et al., 2020)", "plainTextFormattedCitation": "(Flynn et al., 2020)", "previouslyFormattedCitation": "(Flynn et al., 2020)"}, "properties": {"noteIn</vt:lpwstr>
  </property>
  <property fmtid="{D5CDD505-2E9C-101B-9397-08002B2CF9AE}" pid="1146" name="Mendeley_Bookmark_iKXGHScerH_15">
    <vt:lpwstr>dex": 0}, "schema": "https://github.com/citation-style-language/schema/raw/master/csl-citation.json"}</vt:lpwstr>
  </property>
  <property fmtid="{D5CDD505-2E9C-101B-9397-08002B2CF9AE}" pid="1147" name="Mendeley_Bookmark_iKXGHScerH_2">
    <vt:lpwstr>ved unsupervised annotation of genome components such as transposable elements (TEs). Because the types and sequences of TEs are highly variable across species, automated TE discovery and annotation are challenging and time-consuming tasks. A critical fir</vt:lpwstr>
  </property>
  <property fmtid="{D5CDD505-2E9C-101B-9397-08002B2CF9AE}" pid="1148" name="Mendeley_Bookmark_iKXGHScerH_3">
    <vt:lpwstr>st step is the de novo identification and accurate compilation of sequence models representing all of the unique TE families dispersed in the genome. Here we introduce RepeatModeler2, a pipeline that greatly facilitates this process. This program brings s</vt:lpwstr>
  </property>
  <property fmtid="{D5CDD505-2E9C-101B-9397-08002B2CF9AE}" pid="1149" name="Mendeley_Bookmark_iKXGHScerH_4">
    <vt:lpwstr>ubstantial improvements over the original version of RepeatModeler, one of the most widely used tools for TE discovery. In particular, this version incorporates a module for structural discovery of complete long terminal repeat (LTR) retroelements, which </vt:lpwstr>
  </property>
  <property fmtid="{D5CDD505-2E9C-101B-9397-08002B2CF9AE}" pid="1150" name="Mendeley_Bookmark_iKXGHScerH_5">
    <vt:lpwstr>are widespread in eukaryotic genomes but recalcitrant to automated identification because of their size and sequence complexity. We benchmarked RepeatModeler2 on three model species with diverse TE landscapes and high-quality, manually curated TE librarie</vt:lpwstr>
  </property>
  <property fmtid="{D5CDD505-2E9C-101B-9397-08002B2CF9AE}" pid="1151" name="Mendeley_Bookmark_iKXGHScerH_6">
    <vt:lpwstr>s: Drosophila melanogaster (fruit fly), Danio rerio (zebrafish), and Oryza sativa (rice). In these three species, RepeatModeler2 identified approximately 3 times more consensus sequences matching with &gt;95% sequence identity and sequence coverage to the ma</vt:lpwstr>
  </property>
  <property fmtid="{D5CDD505-2E9C-101B-9397-08002B2CF9AE}" pid="1152" name="Mendeley_Bookmark_iKXGHScerH_7">
    <vt:lpwstr>nually curated sequences than the original RepeatModeler. As expected, the greatest improvement is for LTR retroelements. Thus, RepeatModeler2 represents a valuable addition to the genome annotation toolkit that will enhance the identification and study o</vt:lpwstr>
  </property>
  <property fmtid="{D5CDD505-2E9C-101B-9397-08002B2CF9AE}" pid="1153" name="Mendeley_Bookmark_iKXGHScerH_8">
    <vt:lpwstr>f TEs in eukaryotic genome sequences. RepeatModeler2 is available as source code or a containerized package under an open license (https://github.com/Dfam-consortium/ RepeatModeler, http://www.repeatmasker.org/RepeatModeler/).", "author": [{"dropping-part</vt:lpwstr>
  </property>
  <property fmtid="{D5CDD505-2E9C-101B-9397-08002B2CF9AE}" pid="1154" name="Mendeley_Bookmark_iKXGHScerH_9">
    <vt:lpwstr>icle": "", "family": "Flynn", "given": "Jullien M.", "non-dropping-particle": "", "parse-names": false, "suffix": ""}, {"dropping-particle": "", "family": "Hubley", "given": "Robert", "non-dropping-particle": "", "parse-names": false, "suffix": ""}, {"dro</vt:lpwstr>
  </property>
  <property fmtid="{D5CDD505-2E9C-101B-9397-08002B2CF9AE}" pid="1155" name="Mendeley_Bookmark_igwuJ0dfSi_1">
    <vt:lpwstr>ADDIN Mendeley Bibliography CSL_BIBLIOGRAPHY </vt:lpwstr>
  </property>
  <property fmtid="{D5CDD505-2E9C-101B-9397-08002B2CF9AE}" pid="1156" name="Mendeley_Bookmark_iy8WqyTY1v_1">
    <vt:lpwstr>ADDIN CSL_CITATION {"citationItems": [{"id": "ITEM-1", "itemData": {"DOI": "10.1093/bioinformatics/bty191", "ISSN": "14602059", "PMID": "29750242", "abstract": "Motivation: Recent advances in sequencing technologies promise ultra-long reads of ~100 kb in </vt:lpwstr>
  </property>
  <property fmtid="{D5CDD505-2E9C-101B-9397-08002B2CF9AE}" pid="1157" name="Mendeley_Bookmark_iy8WqyTY1v_2">
    <vt:lpwstr>average, full-length mRNA or cDNA reads in high throughput and genomic contigs over 100 Mb in length. Existing alignment programs are unable or inefficient to process such data at scale, which presses for the development of new alignment algorithms. Resul</vt:lpwstr>
  </property>
  <property fmtid="{D5CDD505-2E9C-101B-9397-08002B2CF9AE}" pid="1158" name="Mendeley_Bookmark_iy8WqyTY1v_3">
    <vt:lpwstr>ts: Minimap2 is a general-purpose alignment program to map DNA or long mRNA sequences against a large reference database. It works with accurate short reads of \u2265100 bp in length, \u22651 kb genomic reads at error rate ~15%, full-length noisy Direct R</vt:lpwstr>
  </property>
  <property fmtid="{D5CDD505-2E9C-101B-9397-08002B2CF9AE}" pid="1159" name="Mendeley_Bookmark_iy8WqyTY1v_4">
    <vt:lpwstr>NA or cDNA reads and assembly contigs or closely related full chromosomes of hundreds of megabases in length. Minimap2 does split-read alignment, employs concave gap cost for long insertions and deletions and introduces new heuristics to reduce spurious a</vt:lpwstr>
  </property>
  <property fmtid="{D5CDD505-2E9C-101B-9397-08002B2CF9AE}" pid="1160" name="Mendeley_Bookmark_iy8WqyTY1v_5">
    <vt:lpwstr>lignments. It is 3\u20134 times as fast as mainstream short-read mappers at comparable accuracy, and is \u226530 times faster than long-read genomic or cDNA mappers at higher accuracy, surpassing most aligners specialized in one type of alignment.", "auth</vt:lpwstr>
  </property>
  <property fmtid="{D5CDD505-2E9C-101B-9397-08002B2CF9AE}" pid="1161" name="Mendeley_Bookmark_iy8WqyTY1v_6">
    <vt:lpwstr>or": [{"dropping-particle": "", "family": "Li", "given": "Heng", "non-dropping-particle": "", "parse-names": false, "suffix": ""}], "container-title": "Bioinformatics", "id": "ITEM-1", "issue": "18", "issued": {"date-parts": [["2018"]]}, "page": "3094-310</vt:lpwstr>
  </property>
  <property fmtid="{D5CDD505-2E9C-101B-9397-08002B2CF9AE}" pid="1162" name="Mendeley_Bookmark_iy8WqyTY1v_7">
    <vt:lpwstr>0", "title": "Minimap2: Pairwise alignment for nucleotide sequences", "type": "article-journal", "volume": "34"}, "uris": ["http://www.mendeley.com/documents/?uuid=5c4c106e-f448-43df-a627-364c5a8b554d"]}], "mendeley": {"formattedCitation": "(Li, 2018)", "</vt:lpwstr>
  </property>
  <property fmtid="{D5CDD505-2E9C-101B-9397-08002B2CF9AE}" pid="1163" name="Mendeley_Bookmark_iy8WqyTY1v_8">
    <vt:lpwstr>plainTextFormattedCitation": "(Li, 2018)", "previouslyFormattedCitation": "(Li, 2018)"}, "properties": {"noteIndex": 0}, "schema": "https://github.com/citation-style-language/schema/raw/master/csl-citation.json"}</vt:lpwstr>
  </property>
  <property fmtid="{D5CDD505-2E9C-101B-9397-08002B2CF9AE}" pid="1164" name="Mendeley_Bookmark_jZku4BN0b8_1">
    <vt:lpwstr>ADDIN CSL_CITATION {"citationItems": [{"id": "ITEM-1", "itemData": {"DOI": "10.1073/pnas.1921046117", "ISSN": "10916490", "PMID": "32300014", "abstract": "The accelerating pace of genome sequencing throughout the tree of life is driving the need for impro</vt:lpwstr>
  </property>
  <property fmtid="{D5CDD505-2E9C-101B-9397-08002B2CF9AE}" pid="1165" name="Mendeley_Bookmark_jZku4BN0b8_10">
    <vt:lpwstr>pping-particle": "", "family": "Goubert", "given": "Cl\u00e9ment", "non-dropping-particle": "", "parse-names": false, "suffix": ""}, {"dropping-particle": "", "family": "Rosen", "given": "Jeb", "non-dropping-particle": "", "parse-names": false, "suffix": </vt:lpwstr>
  </property>
  <property fmtid="{D5CDD505-2E9C-101B-9397-08002B2CF9AE}" pid="1166" name="Mendeley_Bookmark_jZku4BN0b8_11">
    <vt:lpwstr>""}, {"dropping-particle": "", "family": "Clark", "given": "Andrew G.", "non-dropping-particle": "", "parse-names": false, "suffix": ""}, {"dropping-particle": "", "family": "Feschotte", "given": "C\u00e9dric", "non-dropping-particle": "", "parse-names": </vt:lpwstr>
  </property>
  <property fmtid="{D5CDD505-2E9C-101B-9397-08002B2CF9AE}" pid="1167" name="Mendeley_Bookmark_jZku4BN0b8_12">
    <vt:lpwstr>false, "suffix": ""}, {"dropping-particle": "", "family": "Smit", "given": "Arian F.", "non-dropping-particle": "", "parse-names": false, "suffix": ""}], "container-title": "Proceedings of the National Academy of Sciences of the United States of America",</vt:lpwstr>
  </property>
  <property fmtid="{D5CDD505-2E9C-101B-9397-08002B2CF9AE}" pid="1168" name="Mendeley_Bookmark_jZku4BN0b8_13">
    <vt:lpwstr> "id": "ITEM-1", "issue": "17", "issued": {"date-parts": [["2020"]]}, "page": "9451-9457", "title": "RepeatModeler2 for automated genomic discovery of transposable element families", "type": "article-journal", "volume": "117"}, "uris": ["http://www.mendel</vt:lpwstr>
  </property>
  <property fmtid="{D5CDD505-2E9C-101B-9397-08002B2CF9AE}" pid="1169" name="Mendeley_Bookmark_jZku4BN0b8_14">
    <vt:lpwstr>ey.com/documents/?uuid=792bae3b-b40d-4aeb-b366-62a5e0d76fcd"]}], "mendeley": {"formattedCitation": "(Flynn et al., 2020)", "plainTextFormattedCitation": "(Flynn et al., 2020)", "previouslyFormattedCitation": "(Flynn et al., 2020)"}, "properties": {"noteIn</vt:lpwstr>
  </property>
  <property fmtid="{D5CDD505-2E9C-101B-9397-08002B2CF9AE}" pid="1170" name="Mendeley_Bookmark_jZku4BN0b8_15">
    <vt:lpwstr>dex": 0}, "schema": "https://github.com/citation-style-language/schema/raw/master/csl-citation.json"}</vt:lpwstr>
  </property>
  <property fmtid="{D5CDD505-2E9C-101B-9397-08002B2CF9AE}" pid="1171" name="Mendeley_Bookmark_jZku4BN0b8_2">
    <vt:lpwstr>ved unsupervised annotation of genome components such as transposable elements (TEs). Because the types and sequences of TEs are highly variable across species, automated TE discovery and annotation are challenging and time-consuming tasks. A critical fir</vt:lpwstr>
  </property>
  <property fmtid="{D5CDD505-2E9C-101B-9397-08002B2CF9AE}" pid="1172" name="Mendeley_Bookmark_jZku4BN0b8_3">
    <vt:lpwstr>st step is the de novo identification and accurate compilation of sequence models representing all of the unique TE families dispersed in the genome. Here we introduce RepeatModeler2, a pipeline that greatly facilitates this process. This program brings s</vt:lpwstr>
  </property>
  <property fmtid="{D5CDD505-2E9C-101B-9397-08002B2CF9AE}" pid="1173" name="Mendeley_Bookmark_jZku4BN0b8_4">
    <vt:lpwstr>ubstantial improvements over the original version of RepeatModeler, one of the most widely used tools for TE discovery. In particular, this version incorporates a module for structural discovery of complete long terminal repeat (LTR) retroelements, which </vt:lpwstr>
  </property>
  <property fmtid="{D5CDD505-2E9C-101B-9397-08002B2CF9AE}" pid="1174" name="Mendeley_Bookmark_jZku4BN0b8_5">
    <vt:lpwstr>are widespread in eukaryotic genomes but recalcitrant to automated identification because of their size and sequence complexity. We benchmarked RepeatModeler2 on three model species with diverse TE landscapes and high-quality, manually curated TE librarie</vt:lpwstr>
  </property>
  <property fmtid="{D5CDD505-2E9C-101B-9397-08002B2CF9AE}" pid="1175" name="Mendeley_Bookmark_jZku4BN0b8_6">
    <vt:lpwstr>s: Drosophila melanogaster (fruit fly), Danio rerio (zebrafish), and Oryza sativa (rice). In these three species, RepeatModeler2 identified approximately 3 times more consensus sequences matching with &gt;95% sequence identity and sequence coverage to the ma</vt:lpwstr>
  </property>
  <property fmtid="{D5CDD505-2E9C-101B-9397-08002B2CF9AE}" pid="1176" name="Mendeley_Bookmark_jZku4BN0b8_7">
    <vt:lpwstr>nually curated sequences than the original RepeatModeler. As expected, the greatest improvement is for LTR retroelements. Thus, RepeatModeler2 represents a valuable addition to the genome annotation toolkit that will enhance the identification and study o</vt:lpwstr>
  </property>
  <property fmtid="{D5CDD505-2E9C-101B-9397-08002B2CF9AE}" pid="1177" name="Mendeley_Bookmark_jZku4BN0b8_8">
    <vt:lpwstr>f TEs in eukaryotic genome sequences. RepeatModeler2 is available as source code or a containerized package under an open license (https://github.com/Dfam-consortium/ RepeatModeler, http://www.repeatmasker.org/RepeatModeler/).", "author": [{"dropping-part</vt:lpwstr>
  </property>
  <property fmtid="{D5CDD505-2E9C-101B-9397-08002B2CF9AE}" pid="1178" name="Mendeley_Bookmark_jZku4BN0b8_9">
    <vt:lpwstr>icle": "", "family": "Flynn", "given": "Jullien M.", "non-dropping-particle": "", "parse-names": false, "suffix": ""}, {"dropping-particle": "", "family": "Hubley", "given": "Robert", "non-dropping-particle": "", "parse-names": false, "suffix": ""}, {"dro</vt:lpwstr>
  </property>
  <property fmtid="{D5CDD505-2E9C-101B-9397-08002B2CF9AE}" pid="1179" name="Mendeley_Bookmark_jkxTidRAUh_1">
    <vt:lpwstr>ADDIN CSL_CITATION {"citationItems": [{"id": "ITEM-1", "itemData": {"DOI": "10.1371/journal.pcbi.1005944", "ISBN": "1111111111", "ISSN": "15537358", "PMID": "29373581", "abstract": "The MUMmer system and the genome sequence aligner nucmer included within </vt:lpwstr>
  </property>
  <property fmtid="{D5CDD505-2E9C-101B-9397-08002B2CF9AE}" pid="1180" name="Mendeley_Bookmark_jkxTidRAUh_10">
    <vt:lpwstr> "family": "Coston", "given": "Rachel", "non-dropping-particle": "", "parse-names": false, "suffix": ""}, {"dropping-particle": "", "family": "Salzberg", "given": "Steven L.", "non-dropping-particle": "", "parse-names": false, "suffix": ""}, {"dropping-pa</vt:lpwstr>
  </property>
  <property fmtid="{D5CDD505-2E9C-101B-9397-08002B2CF9AE}" pid="1181" name="Mendeley_Bookmark_jkxTidRAUh_11">
    <vt:lpwstr>rticle": "", "family": "Zimin", "given": "Aleksey", "non-dropping-particle": "", "parse-names": false, "suffix": ""}], "container-title": "PLoS Computational Biology", "id": "ITEM-1", "issue": "1", "issued": {"date-parts": [["2018"]]}, "page": "1-14", "ti</vt:lpwstr>
  </property>
  <property fmtid="{D5CDD505-2E9C-101B-9397-08002B2CF9AE}" pid="1182" name="Mendeley_Bookmark_jkxTidRAUh_12">
    <vt:lpwstr>tle": "MUMmer4: A fast and versatile genome alignment system", "type": "article-journal", "volume": "14"}, "uris": ["http://www.mendeley.com/documents/?uuid=d35456d9-ad41-4300-85dc-d0c1f5f229aa"]}], "mendeley": {"formattedCitation": "(Mar\u00e7ais et al.,</vt:lpwstr>
  </property>
  <property fmtid="{D5CDD505-2E9C-101B-9397-08002B2CF9AE}" pid="1183" name="Mendeley_Bookmark_jkxTidRAUh_13">
    <vt:lpwstr> 2018)", "plainTextFormattedCitation": "(Mar\u00e7ais et al., 2018)", "previouslyFormattedCitation": "(Mar\u00e7ais et al., 2018)"}, "properties": {"noteIndex": 0}, "schema": "https://github.com/citation-style-language/schema/raw/master/csl-citation.json"</vt:lpwstr>
  </property>
  <property fmtid="{D5CDD505-2E9C-101B-9397-08002B2CF9AE}" pid="1184" name="Mendeley_Bookmark_jkxTidRAUh_14">
    <vt:lpwstr>}</vt:lpwstr>
  </property>
  <property fmtid="{D5CDD505-2E9C-101B-9397-08002B2CF9AE}" pid="1185" name="Mendeley_Bookmark_jkxTidRAUh_2">
    <vt:lpwstr>it are among the most widely used alignment packages in genomics. Since the last major release of MUMmer version 3 in 2004, it has been applied to many types of problems including aligning whole genome sequences, aligning reads to a reference genome, and </vt:lpwstr>
  </property>
  <property fmtid="{D5CDD505-2E9C-101B-9397-08002B2CF9AE}" pid="1186" name="Mendeley_Bookmark_jkxTidRAUh_3">
    <vt:lpwstr>comparing different assemblies of the same genome. Despite its broad utility, MUMmer3 has limitations that can make it difficult to use for large genomes and for the very large sequence data sets that are common today. In this paper we describe MUMmer4, a</vt:lpwstr>
  </property>
  <property fmtid="{D5CDD505-2E9C-101B-9397-08002B2CF9AE}" pid="1187" name="Mendeley_Bookmark_jkxTidRAUh_4">
    <vt:lpwstr> substantially improved version of MUMmer that addresses genome size constraints by changing the 32-bit suffix tree data structure at the core of MUMmer to a 48-bit suffix array, and that offers improved speed through parallel processing of input query se</vt:lpwstr>
  </property>
  <property fmtid="{D5CDD505-2E9C-101B-9397-08002B2CF9AE}" pid="1188" name="Mendeley_Bookmark_jkxTidRAUh_5">
    <vt:lpwstr>quences. With a theoretical limit on the input size of 141Tbp, MUMmer4 can now work with input sequences of any biologically realistic length. We show that as a result of these enhancements, the nucmer program in MUMmer4 is easily able to handle alignment</vt:lpwstr>
  </property>
  <property fmtid="{D5CDD505-2E9C-101B-9397-08002B2CF9AE}" pid="1189" name="Mendeley_Bookmark_jkxTidRAUh_6">
    <vt:lpwstr>s of large genomes; we illustrate this with an alignment of the human and chimpanzee genomes, which allows us to compute that the two species are 98% identical across 96% of their length. With the enhancements described here, MUMmer4 can also be used to e</vt:lpwstr>
  </property>
  <property fmtid="{D5CDD505-2E9C-101B-9397-08002B2CF9AE}" pid="1190" name="Mendeley_Bookmark_jkxTidRAUh_7">
    <vt:lpwstr>fficiently align reads to reference genomes, although it is less sensitive and accurate than the dedicated read aligners. The nucmer aligner in MUMmer4 can now be called from scripting languages such as Perl, Python and Ruby. These improvements make MUMer</vt:lpwstr>
  </property>
  <property fmtid="{D5CDD505-2E9C-101B-9397-08002B2CF9AE}" pid="1191" name="Mendeley_Bookmark_jkxTidRAUh_8">
    <vt:lpwstr>4 one the most versatile genome alignment packages available.", "author": [{"dropping-particle": "", "family": "Mar\u00e7ais", "given": "Guillaume", "non-dropping-particle": "", "parse-names": false, "suffix": ""}, {"dropping-particle": "", "family": "Del</vt:lpwstr>
  </property>
  <property fmtid="{D5CDD505-2E9C-101B-9397-08002B2CF9AE}" pid="1192" name="Mendeley_Bookmark_jkxTidRAUh_9">
    <vt:lpwstr>cher", "given": "Arthur L.", "non-dropping-particle": "", "parse-names": false, "suffix": ""}, {"dropping-particle": "", "family": "Phillippy", "given": "Adam M.", "non-dropping-particle": "", "parse-names": false, "suffix": ""}, {"dropping-particle": "",</vt:lpwstr>
  </property>
  <property fmtid="{D5CDD505-2E9C-101B-9397-08002B2CF9AE}" pid="1193" name="Mendeley_Bookmark_kEFf8JOqHC_1">
    <vt:lpwstr>ADDIN CSL_CITATION {"citationItems": [{"id": "ITEM-1", "itemData": {"abstract": "GTF (Gene Transfer Format) and GFF (General Feature Format) are popular file formats used by bioinformatics programs to represent and exchange information about various genom</vt:lpwstr>
  </property>
  <property fmtid="{D5CDD505-2E9C-101B-9397-08002B2CF9AE}" pid="1194" name="Mendeley_Bookmark_kEFf8JOqHC_2">
    <vt:lpwstr>ic features, such as gene and transcript locations and structure. GffRead and GffCompare are open source programs that provide extensive and efficient solutions to manipulate files in a GTF or GFF format. While GffRead can convert, sort, filter, transform</vt:lpwstr>
  </property>
  <property fmtid="{D5CDD505-2E9C-101B-9397-08002B2CF9AE}" pid="1195" name="Mendeley_Bookmark_kEFf8JOqHC_3">
    <vt:lpwstr>, or cluster genomic features, GffCompare can be used to compare and merge different gene annotations.", "author": [{"dropping-particle": "", "family": "Pertea", "given": "G", "non-dropping-particle": "", "parse-names": false, "suffix": ""}, {"dropping-pa</vt:lpwstr>
  </property>
  <property fmtid="{D5CDD505-2E9C-101B-9397-08002B2CF9AE}" pid="1196" name="Mendeley_Bookmark_kEFf8JOqHC_4">
    <vt:lpwstr>rticle": "", "family": "Pertea", "given": "M", "non-dropping-particle": "", "parse-names": false, "suffix": ""}], "container-title": "F1000Research", "id": "ITEM-1", "issue": "304", "issued": {"date-parts": [["2020"]]}, "page": "1-20", "title": "GFF Utili</vt:lpwstr>
  </property>
  <property fmtid="{D5CDD505-2E9C-101B-9397-08002B2CF9AE}" pid="1197" name="Mendeley_Bookmark_kEFf8JOqHC_5">
    <vt:lpwstr>ties: GffRead and GffCompare [version 2; peer review: 3 approved]", "type": "article-journal", "volume": "9"}, "uris": ["http://www.mendeley.com/documents/?uuid=37f0b731-27f3-4e3a-8e8f-965dffb969cc"]}], "mendeley": {"formattedCitation": "(Pertea &amp; Pertea,</vt:lpwstr>
  </property>
  <property fmtid="{D5CDD505-2E9C-101B-9397-08002B2CF9AE}" pid="1198" name="Mendeley_Bookmark_kEFf8JOqHC_6">
    <vt:lpwstr> 2020)", "plainTextFormattedCitation": "(Pertea &amp; Pertea, 2020)", "previouslyFormattedCitation": "(Pertea &amp; Pertea, 2020)"}, "properties": {"noteIndex": 0}, "schema": "https://github.com/citation-style-language/schema/raw/master/csl-citation.json"}</vt:lpwstr>
  </property>
  <property fmtid="{D5CDD505-2E9C-101B-9397-08002B2CF9AE}" pid="1199" name="Mendeley_Bookmark_kWVEnhxcJD_1">
    <vt:lpwstr>ADDIN CSL_CITATION {"citationItems": [{"id": "ITEM-1", "itemData": {"DOI": "10.1093/bioinformatics/btaa1016", "ISSN": "14602059", "abstract": "Motivation: Improvements in DNA sequencing technology and computational methods have led to a substantial increa</vt:lpwstr>
  </property>
  <property fmtid="{D5CDD505-2E9C-101B-9397-08002B2CF9AE}" pid="1200" name="Mendeley_Bookmark_kWVEnhxcJD_2">
    <vt:lpwstr>se in the creation of high-quality genome assemblies of many species. To understand the biology of these genomes, annotation of gene features and other functional elements is essential; however, for most species, only the reference genome is well-annotate</vt:lpwstr>
  </property>
  <property fmtid="{D5CDD505-2E9C-101B-9397-08002B2CF9AE}" pid="1201" name="Mendeley_Bookmark_kWVEnhxcJD_3">
    <vt:lpwstr>d. Results: One strategy to annotate new or improved genome assemblies is to map or 'lift over' the genes from a previously annotated reference genome. Here, we describe Liftoff, a new genome annotation lift-over tool capable of mapping genes between two </vt:lpwstr>
  </property>
  <property fmtid="{D5CDD505-2E9C-101B-9397-08002B2CF9AE}" pid="1202" name="Mendeley_Bookmark_kWVEnhxcJD_4">
    <vt:lpwstr>assemblies of the same or closely related species. Liftoff aligns genes from a reference genome to a target genome and finds the mapping that maximizes sequence identity while preserving the structure of each exon, transcript and gene. We show that Liftof</vt:lpwstr>
  </property>
  <property fmtid="{D5CDD505-2E9C-101B-9397-08002B2CF9AE}" pid="1203" name="Mendeley_Bookmark_kWVEnhxcJD_5">
    <vt:lpwstr>f can accurately map 99.9% of genes between two versions of the human reference genome with an average sequence identity &gt;99.9%. We also show that Liftoff can map genes across species by successfully lifting over 98.3% of human protein-coding genes to a c</vt:lpwstr>
  </property>
  <property fmtid="{D5CDD505-2E9C-101B-9397-08002B2CF9AE}" pid="1204" name="Mendeley_Bookmark_kWVEnhxcJD_6">
    <vt:lpwstr>himpanzee genome assembly with 98.2% sequence identity.", "author": [{"dropping-particle": "", "family": "Shumate", "given": "Alaina", "non-dropping-particle": "", "parse-names": false, "suffix": ""}, {"dropping-particle": "", "family": "Salzberg", "given</vt:lpwstr>
  </property>
  <property fmtid="{D5CDD505-2E9C-101B-9397-08002B2CF9AE}" pid="1205" name="Mendeley_Bookmark_kWVEnhxcJD_7">
    <vt:lpwstr>": "Steven L.", "non-dropping-particle": "", "parse-names": false, "suffix": ""}], "container-title": "Bioinformatics", "id": "ITEM-1", "issue": "12", "issued": {"date-parts": [["2021"]]}, "page": "1639-1643", "title": "Liftoff: Accurate mapping of gene a</vt:lpwstr>
  </property>
  <property fmtid="{D5CDD505-2E9C-101B-9397-08002B2CF9AE}" pid="1206" name="Mendeley_Bookmark_kWVEnhxcJD_8">
    <vt:lpwstr>nnotations", "type": "article-journal", "volume": "37"}, "uris": ["http://www.mendeley.com/documents/?uuid=d3237afa-5581-4508-9d4d-1fe24be984d1"]}], "mendeley": {"formattedCitation": "(Shumate &amp; Salzberg, 2021)", "plainTextFormattedCitation": "(Shumate &amp; </vt:lpwstr>
  </property>
  <property fmtid="{D5CDD505-2E9C-101B-9397-08002B2CF9AE}" pid="1207" name="Mendeley_Bookmark_kWVEnhxcJD_9">
    <vt:lpwstr>Salzberg, 2021)", "previouslyFormattedCitation": "(Shumate &amp; Salzberg, 2021)"}, "properties": {"noteIndex": 0}, "schema": "https://github.com/citation-style-language/schema/raw/master/csl-citation.json"}</vt:lpwstr>
  </property>
  <property fmtid="{D5CDD505-2E9C-101B-9397-08002B2CF9AE}" pid="1208" name="Mendeley_Bookmark_n5jJtH8tKX_1">
    <vt:lpwstr>ADDIN CSL_CITATION {"citationItems": [{"id": "ITEM-1", "itemData": {"DOI": "10.1111/evo.13847", "ISSN": "15585646", "abstract": "Evolution of relative organ size is the most prolific source of morphological diversity, yet the underlying molecular mechanis</vt:lpwstr>
  </property>
  <property fmtid="{D5CDD505-2E9C-101B-9397-08002B2CF9AE}" pid="1209" name="Mendeley_Bookmark_n5jJtH8tKX_10">
    <vt:lpwstr>phenotypic evolution. However, relatively little is known about the influence of enhancer architecture and intergenic interactions on regulatory evolution. We address this question by examining chemosensory system evolution in Drosophila. Drosophila prolo</vt:lpwstr>
  </property>
  <property fmtid="{D5CDD505-2E9C-101B-9397-08002B2CF9AE}" pid="1210" name="Mendeley_Bookmark_n5jJtH8tKX_11">
    <vt:lpwstr>ngata males show a massively increased number of chemosensory bristles compared to females and males of sibling species. This increase is driven by sex-specific transformation of ancestrally mechanosensory organs. Consistent with this phenotype, the Pox n</vt:lpwstr>
  </property>
  <property fmtid="{D5CDD505-2E9C-101B-9397-08002B2CF9AE}" pid="1211" name="Mendeley_Bookmark_n5jJtH8tKX_12">
    <vt:lpwstr>euro transcription factor (Poxn), which specifies chemosensory bristle identity, shows expanded expression in D. prolongata males. Poxn expression is controlled by nonadditive interactions among widely dispersed enhancers. Although some D. prolongata Poxn</vt:lpwstr>
  </property>
  <property fmtid="{D5CDD505-2E9C-101B-9397-08002B2CF9AE}" pid="1212" name="Mendeley_Bookmark_n5jJtH8tKX_13">
    <vt:lpwstr> enhancers show increased activity, the additive component of this increase is slight, suggesting that most changes in Poxn expression are due to epistatic interactions between Poxn enhancers and trans-regulatory factors. Indeed, the expansion of D. prolo</vt:lpwstr>
  </property>
  <property fmtid="{D5CDD505-2E9C-101B-9397-08002B2CF9AE}" pid="1213" name="Mendeley_Bookmark_n5jJtH8tKX_14">
    <vt:lpwstr>ngata Poxn enhancer activity is only observed in cells that express doublesex (dsx), the gene that controls sexual differentiation in Drosophila and also shows increased expression in D. prolongata males due to cis-regulatory changes. Although expanded ds</vt:lpwstr>
  </property>
  <property fmtid="{D5CDD505-2E9C-101B-9397-08002B2CF9AE}" pid="1214" name="Mendeley_Bookmark_n5jJtH8tKX_15">
    <vt:lpwstr>x expression may contribute to increased activity of D. prolongata Poxn enhancers, this interaction is not sufficient to explain the full expansion of Poxn expression, suggesting that cis\u2013trans interactions between Poxn, dsx, and additional unknown g</vt:lpwstr>
  </property>
  <property fmtid="{D5CDD505-2E9C-101B-9397-08002B2CF9AE}" pid="1215" name="Mendeley_Bookmark_n5jJtH8tKX_16">
    <vt:lpwstr>enes are necessary to produce the derived D. prolongata phenotype. Overall, our results demonstrate the importance of epistatic gene interactions for evolution, particularly when pivotal genes have complex regulatory architecture.", "author": [{"dropping-</vt:lpwstr>
  </property>
  <property fmtid="{D5CDD505-2E9C-101B-9397-08002B2CF9AE}" pid="1216" name="Mendeley_Bookmark_n5jJtH8tKX_17">
    <vt:lpwstr>particle": "", "family": "Luecke", "given": "David", "non-dropping-particle": "", "parse-names": false, "suffix": ""}, {"dropping-particle": "", "family": "Rice", "given": "Gavin", "non-dropping-particle": "", "parse-names": false, "suffix": ""}, {"droppi</vt:lpwstr>
  </property>
  <property fmtid="{D5CDD505-2E9C-101B-9397-08002B2CF9AE}" pid="1217" name="Mendeley_Bookmark_n5jJtH8tKX_18">
    <vt:lpwstr>ng-particle": "", "family": "Kopp", "given": "Artyom", "non-dropping-particle": "", "parse-names": false, "suffix": ""}], "container-title": "Evolution and Development", "id": "ITEM-2", "issue": "1-2", "issued": {"date-parts": [["2022"]]}, "page": "37-60"</vt:lpwstr>
  </property>
  <property fmtid="{D5CDD505-2E9C-101B-9397-08002B2CF9AE}" pid="1218" name="Mendeley_Bookmark_n5jJtH8tKX_19">
    <vt:lpwstr>, "title": "Sex-specific evolution of a &lt;i&gt;Drosophila&lt;/i&gt; sensory system via interacting &lt;i&gt;cis&lt;/i&gt;- and &lt;i&gt;trans&lt;/i&gt;-regulatory changes", "type": "article-journal", "volume": "24"}, "uris": ["http://www.mendeley.com/documents/?uuid=4df680ba-4bcb-439d-88b</vt:lpwstr>
  </property>
  <property fmtid="{D5CDD505-2E9C-101B-9397-08002B2CF9AE}" pid="1219" name="Mendeley_Bookmark_n5jJtH8tKX_2">
    <vt:lpwstr>ms that modify growth control are largely unknown. Models where organ proportions have undergone recent evolutionary changes hold the greatest promise for understanding this process. Uniquely among Drosophila species, Drosophila prolongata displays a dram</vt:lpwstr>
  </property>
  <property fmtid="{D5CDD505-2E9C-101B-9397-08002B2CF9AE}" pid="1220" name="Mendeley_Bookmark_n5jJtH8tKX_20">
    <vt:lpwstr>b-6316ab7b0e8e"]}, {"id": "ITEM-3", "itemData": {"DOI": "10.1002/ece3.5819", "ISSN": "20457758", "abstract": "Binary communication systems that involve sex-specific signaling and sex-specific signal perception play a key role in sexual selection and in th</vt:lpwstr>
  </property>
  <property fmtid="{D5CDD505-2E9C-101B-9397-08002B2CF9AE}" pid="1221" name="Mendeley_Bookmark_n5jJtH8tKX_21">
    <vt:lpwstr>e evolution of sexually dimorphic traits. The driving forces and genetic changes underlying such traits can be investigated in systems where sex-specific signaling and perception have emerged recently and show evidence of potential coevolution. A promisin</vt:lpwstr>
  </property>
  <property fmtid="{D5CDD505-2E9C-101B-9397-08002B2CF9AE}" pid="1222" name="Mendeley_Bookmark_n5jJtH8tKX_22">
    <vt:lpwstr>g model is found in Drosophila prolongata, which exhibits a species-specific increase in the number of male chemosensory bristles. We show that this transition coincides with recent evolutionary changes in cuticular hydrocarbon (CHC) profiles. Long-chain </vt:lpwstr>
  </property>
  <property fmtid="{D5CDD505-2E9C-101B-9397-08002B2CF9AE}" pid="1223" name="Mendeley_Bookmark_n5jJtH8tKX_23">
    <vt:lpwstr>CHCs that are sexually monomorphic in the closest relatives of D. prolongata (D. rhopaloa, D. carrolli, D. kurseongensis, and D. fuyamai) are strongly male-biased in this species. We also identify an intraspecific female-limited polymorphism, where some f</vt:lpwstr>
  </property>
  <property fmtid="{D5CDD505-2E9C-101B-9397-08002B2CF9AE}" pid="1224" name="Mendeley_Bookmark_n5jJtH8tKX_24">
    <vt:lpwstr>emales have male-like CHC profiles. Both the origin of sexually dimorphic CHC profiles and the female-limited polymorphism in D. prolongata involve changes in the relative amounts of three mono-alkene homologs, 9-tricosene, 9-pentacosene, and 9-heptacosen</vt:lpwstr>
  </property>
  <property fmtid="{D5CDD505-2E9C-101B-9397-08002B2CF9AE}" pid="1225" name="Mendeley_Bookmark_n5jJtH8tKX_25">
    <vt:lpwstr>e, all of which share a common biosynthetic origin and point to a potentially simple genetic change underlying these traits. Our results suggest that pheromone synthesis may have coevolved with chemosensory perception and open the way for reconstructing t</vt:lpwstr>
  </property>
  <property fmtid="{D5CDD505-2E9C-101B-9397-08002B2CF9AE}" pid="1226" name="Mendeley_Bookmark_n5jJtH8tKX_26">
    <vt:lpwstr>he origin of sexual dimorphism in this communication system.", "author": [{"dropping-particle": "", "family": "Luo", "given": "Yige", "non-dropping-particle": "", "parse-names": false, "suffix": ""}, {"dropping-particle": "", "family": "Zhang", "given": "</vt:lpwstr>
  </property>
  <property fmtid="{D5CDD505-2E9C-101B-9397-08002B2CF9AE}" pid="1227" name="Mendeley_Bookmark_n5jJtH8tKX_27">
    <vt:lpwstr>Yunwei", "non-dropping-particle": "", "parse-names": false, "suffix": ""}, {"dropping-particle": "", "family": "Farine", "given": "Jean Pierre", "non-dropping-particle": "", "parse-names": false, "suffix": ""}, {"dropping-particle": "", "family": "Ferveur</vt:lpwstr>
  </property>
  <property fmtid="{D5CDD505-2E9C-101B-9397-08002B2CF9AE}" pid="1228" name="Mendeley_Bookmark_n5jJtH8tKX_28">
    <vt:lpwstr>", "given": "Jean Fran\u00e7ois", "non-dropping-particle": "", "parse-names": false, "suffix": ""}, {"dropping-particle": "", "family": "Ram\u00edrez", "given": "Santiago", "non-dropping-particle": "", "parse-names": false, "suffix": ""}, {"dropping-parti</vt:lpwstr>
  </property>
  <property fmtid="{D5CDD505-2E9C-101B-9397-08002B2CF9AE}" pid="1229" name="Mendeley_Bookmark_n5jJtH8tKX_29">
    <vt:lpwstr>cle": "", "family": "Kopp", "given": "Artyom", "non-dropping-particle": "", "parse-names": false, "suffix": ""}], "container-title": "Ecology and Evolution", "id": "ITEM-3", "issue": "23", "issued": {"date-parts": [["2019"]]}, "page": "13608-13618", "titl</vt:lpwstr>
  </property>
  <property fmtid="{D5CDD505-2E9C-101B-9397-08002B2CF9AE}" pid="1230" name="Mendeley_Bookmark_n5jJtH8tKX_3">
    <vt:lpwstr>atic, male-specific increase in the size of its forelegs relative to other legs. By comparing leg development between males and females of D. prolongata and its closest relative Drosophila carrolli, we show that the exaggerated male forelegs are produced </vt:lpwstr>
  </property>
  <property fmtid="{D5CDD505-2E9C-101B-9397-08002B2CF9AE}" pid="1231" name="Mendeley_Bookmark_n5jJtH8tKX_30">
    <vt:lpwstr>e": "Evolution of sexually dimorphic pheromone profiles coincides with increased number of male-specific chemosensory organs in &lt;i&gt;Drosophila prolongata&lt;/i&gt;", "type": "article-journal", "volume": "9"}, "uris": ["http://www.mendeley.com/documents/?uuid=167</vt:lpwstr>
  </property>
  <property fmtid="{D5CDD505-2E9C-101B-9397-08002B2CF9AE}" pid="1232" name="Mendeley_Bookmark_n5jJtH8tKX_31">
    <vt:lpwstr>3586a-a0af-450b-9e18-6f6be8009115"]}], "mendeley": {"formattedCitation": "(D. Luecke et al., 2022; D. M. Luecke &amp; Kopp, 2019; Luo et al., 2019)", "plainTextFormattedCitation": "(D. Luecke et al., 2022; D. M. Luecke &amp; Kopp, 2019; Luo et al., 2019)", "previ</vt:lpwstr>
  </property>
  <property fmtid="{D5CDD505-2E9C-101B-9397-08002B2CF9AE}" pid="1233" name="Mendeley_Bookmark_n5jJtH8tKX_32">
    <vt:lpwstr>ouslyFormattedCitation": "(D. Luecke et al., 2022; D. M. Luecke &amp; Kopp, 2019; Luo et al., 2019)"}, "properties": {"noteIndex": 0}, "schema": "https://github.com/citation-style-language/schema/raw/master/csl-citation.json"}</vt:lpwstr>
  </property>
  <property fmtid="{D5CDD505-2E9C-101B-9397-08002B2CF9AE}" pid="1234" name="Mendeley_Bookmark_n5jJtH8tKX_4">
    <vt:lpwstr>by a sex- and segment-specific increase in mitosis during the final larval instar. Intersegmental compensatory control, where smaller leg primordia grow at a faster rate, is observed in both species and sexes. However, the equilibrium growth rates that de</vt:lpwstr>
  </property>
  <property fmtid="{D5CDD505-2E9C-101B-9397-08002B2CF9AE}" pid="1235" name="Mendeley_Bookmark_n5jJtH8tKX_5">
    <vt:lpwstr>termine the final relative proportion between the first and second legs have shifted in male D. prolongata compared both to conspecific females and to D. carrolli. We suggest that the observed developmental changes that produce new adult proportions refle</vt:lpwstr>
  </property>
  <property fmtid="{D5CDD505-2E9C-101B-9397-08002B2CF9AE}" pid="1236" name="Mendeley_Bookmark_n5jJtH8tKX_6">
    <vt:lpwstr>ct an interplay between conserved growth coordination mechanisms and evolving organ-specific growth targets.", "author": [{"dropping-particle": "", "family": "Luecke", "given": "David Michael", "non-dropping-particle": "", "parse-names": false, "suffix": </vt:lpwstr>
  </property>
  <property fmtid="{D5CDD505-2E9C-101B-9397-08002B2CF9AE}" pid="1237" name="Mendeley_Bookmark_n5jJtH8tKX_7">
    <vt:lpwstr>""}, {"dropping-particle": "", "family": "Kopp", "given": "Artyom", "non-dropping-particle": "", "parse-names": false, "suffix": ""}], "container-title": "Evolution", "id": "ITEM-1", "issue": "11", "issued": {"date-parts": [["2019"]]}, "page": "2281-2294"</vt:lpwstr>
  </property>
  <property fmtid="{D5CDD505-2E9C-101B-9397-08002B2CF9AE}" pid="1238" name="Mendeley_Bookmark_n5jJtH8tKX_8">
    <vt:lpwstr>, "title": "Sex-specific evolution of relative leg size in &lt;i&gt;Drosophila prolongata&lt;/i&gt; results from changes in the intersegmental coordination of tissue growth", "type": "article-journal", "volume": "73"}, "uris": ["http://www.mendeley.com/documents/?uui</vt:lpwstr>
  </property>
  <property fmtid="{D5CDD505-2E9C-101B-9397-08002B2CF9AE}" pid="1239" name="Mendeley_Bookmark_n5jJtH8tKX_9">
    <vt:lpwstr>d=db8224ce-e0d3-453a-9593-3c6c4037f9dd"]}, {"id": "ITEM-2", "itemData": {"DOI": "10.1111/ede.12398", "ISSN": "1525142X", "PMID": "35239254", "abstract": "The evolution of gene expression via cis-regulatory changes is well established as a major driver of </vt:lpwstr>
  </property>
  <property fmtid="{D5CDD505-2E9C-101B-9397-08002B2CF9AE}" pid="1240" name="Mendeley_Bookmark_nBhcBKEnTd_1">
    <vt:lpwstr>ADDIN CSL_CITATION {"citationItems": [{"id": "ITEM-1", "itemData": {"abstract": "Recent surver studies made in and around shilling, Meghalaya have yielded two new species of Drosophila namely, D. prolongata and D. tricombata in addition to certain other h</vt:lpwstr>
  </property>
  <property fmtid="{D5CDD505-2E9C-101B-9397-08002B2CF9AE}" pid="1241" name="Mendeley_Bookmark_nBhcBKEnTd_10">
    <vt:lpwstr>4857-a01c-bdefd1f787f5"]}], "mendeley": {"formattedCitation": "(Singh &amp; Gupta, 1977; Toda, 1991)", "plainTextFormattedCitation": "(Singh &amp; Gupta, 1977; Toda, 1991)", "previouslyFormattedCitation": "(Singh &amp; Gupta, 1977; Toda, 1991)"}, "properties": {"note</vt:lpwstr>
  </property>
  <property fmtid="{D5CDD505-2E9C-101B-9397-08002B2CF9AE}" pid="1242" name="Mendeley_Bookmark_nBhcBKEnTd_11">
    <vt:lpwstr>Index": 0}, "schema": "https://github.com/citation-style-language/schema/raw/master/csl-citation.json"}</vt:lpwstr>
  </property>
  <property fmtid="{D5CDD505-2E9C-101B-9397-08002B2CF9AE}" pid="1243" name="Mendeley_Bookmark_nBhcBKEnTd_2">
    <vt:lpwstr>nown species, of which two species, namely, D. rhopaloa Bock abd Wheeler And D. prostipennis Lin are recorded for the first time from ndia. Taxonomic description of these species, ther relationships and a list of species so far recorded from this region a</vt:lpwstr>
  </property>
  <property fmtid="{D5CDD505-2E9C-101B-9397-08002B2CF9AE}" pid="1244" name="Mendeley_Bookmark_nBhcBKEnTd_3">
    <vt:lpwstr>re given.", "author": [{"dropping-particle": "", "family": "Singh", "given": "BK", "non-dropping-particle": "", "parse-names": false, "suffix": ""}, {"dropping-particle": "", "family": "Gupta", "given": "JP", "non-dropping-particle": "", "parse-names": fa</vt:lpwstr>
  </property>
  <property fmtid="{D5CDD505-2E9C-101B-9397-08002B2CF9AE}" pid="1245" name="Mendeley_Bookmark_nBhcBKEnTd_4">
    <vt:lpwstr>lse, "suffix": ""}], "container-title": "Proceedings of the Zoological Society (Calcutta)", "id": "ITEM-1", "issued": {"date-parts": [["1977"]]}, "page": "31-38", "title": "Two new and two unrecorded species of the genus &lt;i&gt;Drosophila&lt;/i&gt; Fallen (Diptera:</vt:lpwstr>
  </property>
  <property fmtid="{D5CDD505-2E9C-101B-9397-08002B2CF9AE}" pid="1246" name="Mendeley_Bookmark_nBhcBKEnTd_5">
    <vt:lpwstr> Drosophilidae) from Shillong, Meghalaya, India.", "type": "article-journal", "volume": "30"}, "uris": ["http://www.mendeley.com/documents/?uuid=53f74bb8-279a-4dfb-9fee-fdee9258deb0"]}, {"id": "ITEM-2", "itemData": {"DOI": "10.1080/00305316.1991.10432216"</vt:lpwstr>
  </property>
  <property fmtid="{D5CDD505-2E9C-101B-9397-08002B2CF9AE}" pid="1247" name="Mendeley_Bookmark_nBhcBKEnTd_6">
    <vt:lpwstr>, "ISSN": "21578745", "abstract": "Based on the specimens collected from Myanmar (Burma), 5 new species of the Drosophila melanogaster species-group, viz., D. flavicauda, D. pyo, D. nyinyii, D. fuyamai, and D. myamaungi, are described, along with collecti</vt:lpwstr>
  </property>
  <property fmtid="{D5CDD505-2E9C-101B-9397-08002B2CF9AE}" pid="1248" name="Mendeley_Bookmark_nBhcBKEnTd_7">
    <vt:lpwstr>on records of 20 known species of the same species-group, of which 11 species are new to Myanmar. Two new species-subgroups, the D. rhopaloa and the D. longissima subgroups, are established. \u00a9 1991 Taylor &amp; Francis Group, LLC.", "author": [{"dropping</vt:lpwstr>
  </property>
  <property fmtid="{D5CDD505-2E9C-101B-9397-08002B2CF9AE}" pid="1249" name="Mendeley_Bookmark_nBhcBKEnTd_8">
    <vt:lpwstr>-particle": "", "family": "Toda", "given": "M. J.", "non-dropping-particle": "", "parse-names": false, "suffix": ""}], "container-title": "Oriental Insects", "id": "ITEM-2", "issue": "1", "issued": {"date-parts": [["1991"]]}, "page": "69-94", "title": "Dr</vt:lpwstr>
  </property>
  <property fmtid="{D5CDD505-2E9C-101B-9397-08002B2CF9AE}" pid="1250" name="Mendeley_Bookmark_nBhcBKEnTd_9">
    <vt:lpwstr>osophilidae (Diptera) in myanmar (Burma) VII. The &lt;i&gt;Drosophila melanogaster&lt;/i&gt; species-group, excepting the &lt;i&gt;D. montium&lt;/i&gt; species-subgroup", "type": "article-journal", "volume": "25"}, "uris": ["http://www.mendeley.com/documents/?uuid=fe33182b-b3e1-</vt:lpwstr>
  </property>
  <property fmtid="{D5CDD505-2E9C-101B-9397-08002B2CF9AE}" pid="1251" name="Mendeley_Bookmark_o8t1JZB4YW_1">
    <vt:lpwstr>ADDIN CSL_CITATION {"citationItems": [{"id": "ITEM-1", "itemData": {"DOI": "10.1093/bioinformatics/bty191", "ISSN": "14602059", "PMID": "29750242", "abstract": "Motivation: Recent advances in sequencing technologies promise ultra-long reads of ~100 kb in </vt:lpwstr>
  </property>
  <property fmtid="{D5CDD505-2E9C-101B-9397-08002B2CF9AE}" pid="1252" name="Mendeley_Bookmark_o8t1JZB4YW_2">
    <vt:lpwstr>average, full-length mRNA or cDNA reads in high throughput and genomic contigs over 100 Mb in length. Existing alignment programs are unable or inefficient to process such data at scale, which presses for the development of new alignment algorithms. Resul</vt:lpwstr>
  </property>
  <property fmtid="{D5CDD505-2E9C-101B-9397-08002B2CF9AE}" pid="1253" name="Mendeley_Bookmark_o8t1JZB4YW_3">
    <vt:lpwstr>ts: Minimap2 is a general-purpose alignment program to map DNA or long mRNA sequences against a large reference database. It works with accurate short reads of \u2265100 bp in length, \u22651 kb genomic reads at error rate ~15%, full-length noisy Direct R</vt:lpwstr>
  </property>
  <property fmtid="{D5CDD505-2E9C-101B-9397-08002B2CF9AE}" pid="1254" name="Mendeley_Bookmark_o8t1JZB4YW_4">
    <vt:lpwstr>NA or cDNA reads and assembly contigs or closely related full chromosomes of hundreds of megabases in length. Minimap2 does split-read alignment, employs concave gap cost for long insertions and deletions and introduces new heuristics to reduce spurious a</vt:lpwstr>
  </property>
  <property fmtid="{D5CDD505-2E9C-101B-9397-08002B2CF9AE}" pid="1255" name="Mendeley_Bookmark_o8t1JZB4YW_5">
    <vt:lpwstr>lignments. It is 3\u20134 times as fast as mainstream short-read mappers at comparable accuracy, and is \u226530 times faster than long-read genomic or cDNA mappers at higher accuracy, surpassing most aligners specialized in one type of alignment.", "auth</vt:lpwstr>
  </property>
  <property fmtid="{D5CDD505-2E9C-101B-9397-08002B2CF9AE}" pid="1256" name="Mendeley_Bookmark_o8t1JZB4YW_6">
    <vt:lpwstr>or": [{"dropping-particle": "", "family": "Li", "given": "Heng", "non-dropping-particle": "", "parse-names": false, "suffix": ""}], "container-title": "Bioinformatics", "id": "ITEM-1", "issue": "18", "issued": {"date-parts": [["2018"]]}, "page": "3094-310</vt:lpwstr>
  </property>
  <property fmtid="{D5CDD505-2E9C-101B-9397-08002B2CF9AE}" pid="1257" name="Mendeley_Bookmark_o8t1JZB4YW_7">
    <vt:lpwstr>0", "title": "Minimap2: Pairwise alignment for nucleotide sequences", "type": "article-journal", "volume": "34"}, "uris": ["http://www.mendeley.com/documents/?uuid=5c4c106e-f448-43df-a627-364c5a8b554d"]}], "mendeley": {"formattedCitation": "(Li, 2018)", "</vt:lpwstr>
  </property>
  <property fmtid="{D5CDD505-2E9C-101B-9397-08002B2CF9AE}" pid="1258" name="Mendeley_Bookmark_o8t1JZB4YW_8">
    <vt:lpwstr>plainTextFormattedCitation": "(Li, 2018)", "previouslyFormattedCitation": "(Li, 2018)"}, "properties": {"noteIndex": 0}, "schema": "https://github.com/citation-style-language/schema/raw/master/csl-citation.json"}</vt:lpwstr>
  </property>
  <property fmtid="{D5CDD505-2E9C-101B-9397-08002B2CF9AE}" pid="1259" name="Mendeley_Bookmark_pJ9pdnTsjT_1">
    <vt:lpwstr>ADDIN Mendeley Bibliography CSL_BIBLIOGRAPHY </vt:lpwstr>
  </property>
  <property fmtid="{D5CDD505-2E9C-101B-9397-08002B2CF9AE}" pid="1260" name="Mendeley_Bookmark_s4jellU5eO_1">
    <vt:lpwstr>ADDIN CSL_CITATION {"citationItems": [{"id": "ITEM-1", "itemData": {"DOI": "10.1093/genetics/iyac035", "ISSN": "19432631", "PMID": "35266522", "abstract": "FlyBase provides a centralized resource for the genetic and genomic data of Drosophila melanogaster</vt:lpwstr>
  </property>
  <property fmtid="{D5CDD505-2E9C-101B-9397-08002B2CF9AE}" pid="1261" name="Mendeley_Bookmark_s4jellU5eO_10">
    <vt:lpwstr>es": false, "suffix": ""}, {"dropping-particle": "", "family": "Matthews", "given": "Beverley B.", "non-dropping-particle": "", "parse-names": false, "suffix": ""}, {"dropping-particle": "", "family": "Millburn", "given": "Gillian", "non-dropping-particle</vt:lpwstr>
  </property>
  <property fmtid="{D5CDD505-2E9C-101B-9397-08002B2CF9AE}" pid="1262" name="Mendeley_Bookmark_s4jellU5eO_11">
    <vt:lpwstr>": "", "parse-names": false, "suffix": ""}, {"dropping-particle": "", "family": "Strelets", "given": "Victor B.", "non-dropping-particle": "", "parse-names": false, "suffix": ""}], "container-title": "Genetics", "id": "ITEM-1", "issue": "4", "issued": {"d</vt:lpwstr>
  </property>
  <property fmtid="{D5CDD505-2E9C-101B-9397-08002B2CF9AE}" pid="1263" name="Mendeley_Bookmark_s4jellU5eO_12">
    <vt:lpwstr>ate-parts": [["2022"]]}, "title": "FlyBase: a guided tour of highlighted features", "type": "article-journal", "volume": "220"}, "uris": ["http://www.mendeley.com/documents/?uuid=265a640e-3572-4f25-98bc-c05c9199624a"]}], "mendeley": {"formattedCitation": </vt:lpwstr>
  </property>
  <property fmtid="{D5CDD505-2E9C-101B-9397-08002B2CF9AE}" pid="1264" name="Mendeley_Bookmark_s4jellU5eO_13">
    <vt:lpwstr>"(Gramates et al., 2022)", "plainTextFormattedCitation": "(Gramates et al., 2022)", "previouslyFormattedCitation": "(Gramates et al., 2022)"}, "properties": {"noteIndex": 0}, "schema": "https://github.com/citation-style-language/schema/raw/master/csl-cita</vt:lpwstr>
  </property>
  <property fmtid="{D5CDD505-2E9C-101B-9397-08002B2CF9AE}" pid="1265" name="Mendeley_Bookmark_s4jellU5eO_14">
    <vt:lpwstr>tion.json"}</vt:lpwstr>
  </property>
  <property fmtid="{D5CDD505-2E9C-101B-9397-08002B2CF9AE}" pid="1266" name="Mendeley_Bookmark_s4jellU5eO_2">
    <vt:lpwstr>. As FlyBase enters our fourth decade of service to the research community, we reflect on our unique aspects and look forward to our continued collaboration with the larger research and model organism communities. In this study, we emphasize the dedicated</vt:lpwstr>
  </property>
  <property fmtid="{D5CDD505-2E9C-101B-9397-08002B2CF9AE}" pid="1267" name="Mendeley_Bookmark_s4jellU5eO_3">
    <vt:lpwstr> reports and tools we have constructed to meet the specialized needs of fly researchers but also to facilitate use by other research communities. We also highlight ways that we support the fly community, including an external resources page, help resource</vt:lpwstr>
  </property>
  <property fmtid="{D5CDD505-2E9C-101B-9397-08002B2CF9AE}" pid="1268" name="Mendeley_Bookmark_s4jellU5eO_4">
    <vt:lpwstr>s, and multiple avenues by which researchers can interact with FlyBase.", "author": [{"dropping-particle": "", "family": "Gramates", "given": "L. Sian", "non-dropping-particle": "", "parse-names": false, "suffix": ""}, {"dropping-particle": "", "family": </vt:lpwstr>
  </property>
  <property fmtid="{D5CDD505-2E9C-101B-9397-08002B2CF9AE}" pid="1269" name="Mendeley_Bookmark_s4jellU5eO_5">
    <vt:lpwstr>"Agapite", "given": "Julie", "non-dropping-particle": "", "parse-names": false, "suffix": ""}, {"dropping-particle": "", "family": "Attrill", "given": "Helen", "non-dropping-particle": "", "parse-names": false, "suffix": ""}, {"dropping-particle": "", "fa</vt:lpwstr>
  </property>
  <property fmtid="{D5CDD505-2E9C-101B-9397-08002B2CF9AE}" pid="1270" name="Mendeley_Bookmark_s4jellU5eO_6">
    <vt:lpwstr>mily": "Calvi", "given": "Brian R.", "non-dropping-particle": "", "parse-names": false, "suffix": ""}, {"dropping-particle": "", "family": "Crosby", "given": "Madeline A.", "non-dropping-particle": "", "parse-names": false, "suffix": ""}, {"dropping-parti</vt:lpwstr>
  </property>
  <property fmtid="{D5CDD505-2E9C-101B-9397-08002B2CF9AE}" pid="1271" name="Mendeley_Bookmark_s4jellU5eO_7">
    <vt:lpwstr>cle": "", "family": "Santos", "given": "Gilberto", "non-dropping-particle": "dos", "parse-names": false, "suffix": ""}, {"dropping-particle": "", "family": "Goodman", "given": "Joshua L.", "non-dropping-particle": "", "parse-names": false, "suffix": ""}, </vt:lpwstr>
  </property>
  <property fmtid="{D5CDD505-2E9C-101B-9397-08002B2CF9AE}" pid="1272" name="Mendeley_Bookmark_s4jellU5eO_8">
    <vt:lpwstr>{"dropping-particle": "", "family": "Goutte-Gattat", "given": "Damien", "non-dropping-particle": "", "parse-names": false, "suffix": ""}, {"dropping-particle": "", "family": "Jenkins", "given": "Victoria K.", "non-dropping-particle": "", "parse-names": fa</vt:lpwstr>
  </property>
  <property fmtid="{D5CDD505-2E9C-101B-9397-08002B2CF9AE}" pid="1273" name="Mendeley_Bookmark_s4jellU5eO_9">
    <vt:lpwstr>lse, "suffix": ""}, {"dropping-particle": "", "family": "Kaufman", "given": "Thomas", "non-dropping-particle": "", "parse-names": false, "suffix": ""}, {"dropping-particle": "", "family": "Larkin", "given": "Aoife", "non-dropping-particle": "", "parse-nam</vt:lpwstr>
  </property>
  <property fmtid="{D5CDD505-2E9C-101B-9397-08002B2CF9AE}" pid="1274" name="Mendeley_Bookmark_tQQblwwYSY_1">
    <vt:lpwstr>ADDIN CSL_CITATION {"citationItems": [{"id": "ITEM-1", "itemData": {"DOI": "10.1093/bioinformatics/bty191", "ISSN": "14602059", "PMID": "29750242", "abstract": "Motivation: Recent advances in sequencing technologies promise ultra-long reads of ~100 kb in </vt:lpwstr>
  </property>
  <property fmtid="{D5CDD505-2E9C-101B-9397-08002B2CF9AE}" pid="1275" name="Mendeley_Bookmark_tQQblwwYSY_2">
    <vt:lpwstr>average, full-length mRNA or cDNA reads in high throughput and genomic contigs over 100 Mb in length. Existing alignment programs are unable or inefficient to process such data at scale, which presses for the development of new alignment algorithms. Resul</vt:lpwstr>
  </property>
  <property fmtid="{D5CDD505-2E9C-101B-9397-08002B2CF9AE}" pid="1276" name="Mendeley_Bookmark_tQQblwwYSY_3">
    <vt:lpwstr>ts: Minimap2 is a general-purpose alignment program to map DNA or long mRNA sequences against a large reference database. It works with accurate short reads of \u2265100 bp in length, \u22651 kb genomic reads at error rate ~15%, full-length noisy Direct R</vt:lpwstr>
  </property>
  <property fmtid="{D5CDD505-2E9C-101B-9397-08002B2CF9AE}" pid="1277" name="Mendeley_Bookmark_tQQblwwYSY_4">
    <vt:lpwstr>NA or cDNA reads and assembly contigs or closely related full chromosomes of hundreds of megabases in length. Minimap2 does split-read alignment, employs concave gap cost for long insertions and deletions and introduces new heuristics to reduce spurious a</vt:lpwstr>
  </property>
  <property fmtid="{D5CDD505-2E9C-101B-9397-08002B2CF9AE}" pid="1278" name="Mendeley_Bookmark_tQQblwwYSY_5">
    <vt:lpwstr>lignments. It is 3\u20134 times as fast as mainstream short-read mappers at comparable accuracy, and is \u226530 times faster than long-read genomic or cDNA mappers at higher accuracy, surpassing most aligners specialized in one type of alignment.", "auth</vt:lpwstr>
  </property>
  <property fmtid="{D5CDD505-2E9C-101B-9397-08002B2CF9AE}" pid="1279" name="Mendeley_Bookmark_tQQblwwYSY_6">
    <vt:lpwstr>or": [{"dropping-particle": "", "family": "Li", "given": "Heng", "non-dropping-particle": "", "parse-names": false, "suffix": ""}], "container-title": "Bioinformatics", "id": "ITEM-1", "issue": "18", "issued": {"date-parts": [["2018"]]}, "page": "3094-310</vt:lpwstr>
  </property>
  <property fmtid="{D5CDD505-2E9C-101B-9397-08002B2CF9AE}" pid="1280" name="Mendeley_Bookmark_tQQblwwYSY_7">
    <vt:lpwstr>0", "title": "Minimap2: Pairwise alignment for nucleotide sequences", "type": "article-journal", "volume": "34"}, "uris": ["http://www.mendeley.com/documents/?uuid=5c4c106e-f448-43df-a627-364c5a8b554d"]}], "mendeley": {"formattedCitation": "(Li, 2018)", "</vt:lpwstr>
  </property>
  <property fmtid="{D5CDD505-2E9C-101B-9397-08002B2CF9AE}" pid="1281" name="Mendeley_Bookmark_tQQblwwYSY_8">
    <vt:lpwstr>plainTextFormattedCitation": "(Li, 2018)", "previouslyFormattedCitation": "(Li, 2018)"}, "properties": {"noteIndex": 0}, "schema": "https://github.com/citation-style-language/schema/raw/master/csl-citation.json"}</vt:lpwstr>
  </property>
  <property fmtid="{D5CDD505-2E9C-101B-9397-08002B2CF9AE}" pid="1282" name="Mendeley_Bookmark_uVsFnkttzA_1">
    <vt:lpwstr>ADDIN CSL_CITATION {"citationItems": [{"id": "ITEM-1", "itemData": {"DOI": "10.1093/genetics/iyac035", "ISSN": "19432631", "PMID": "35266522", "abstract": "FlyBase provides a centralized resource for the genetic and genomic data of Drosophila melanogaster</vt:lpwstr>
  </property>
  <property fmtid="{D5CDD505-2E9C-101B-9397-08002B2CF9AE}" pid="1283" name="Mendeley_Bookmark_uVsFnkttzA_10">
    <vt:lpwstr>es": false, "suffix": ""}, {"dropping-particle": "", "family": "Matthews", "given": "Beverley B.", "non-dropping-particle": "", "parse-names": false, "suffix": ""}, {"dropping-particle": "", "family": "Millburn", "given": "Gillian", "non-dropping-particle</vt:lpwstr>
  </property>
  <property fmtid="{D5CDD505-2E9C-101B-9397-08002B2CF9AE}" pid="1284" name="Mendeley_Bookmark_uVsFnkttzA_11">
    <vt:lpwstr>": "", "parse-names": false, "suffix": ""}, {"dropping-particle": "", "family": "Strelets", "given": "Victor B.", "non-dropping-particle": "", "parse-names": false, "suffix": ""}], "container-title": "Genetics", "id": "ITEM-1", "issue": "4", "issued": {"d</vt:lpwstr>
  </property>
  <property fmtid="{D5CDD505-2E9C-101B-9397-08002B2CF9AE}" pid="1285" name="Mendeley_Bookmark_uVsFnkttzA_12">
    <vt:lpwstr>ate-parts": [["2022"]]}, "title": "FlyBase: a guided tour of highlighted features", "type": "article-journal", "volume": "220"}, "uris": ["http://www.mendeley.com/documents/?uuid=265a640e-3572-4f25-98bc-c05c9199624a"]}], "mendeley": {"formattedCitation": </vt:lpwstr>
  </property>
  <property fmtid="{D5CDD505-2E9C-101B-9397-08002B2CF9AE}" pid="1286" name="Mendeley_Bookmark_uVsFnkttzA_13">
    <vt:lpwstr>"(Gramates et al., 2022)", "plainTextFormattedCitation": "(Gramates et al., 2022)", "previouslyFormattedCitation": "(Gramates et al., 2022)"}, "properties": {"noteIndex": 0}, "schema": "https://github.com/citation-style-language/schema/raw/master/csl-cita</vt:lpwstr>
  </property>
  <property fmtid="{D5CDD505-2E9C-101B-9397-08002B2CF9AE}" pid="1287" name="Mendeley_Bookmark_uVsFnkttzA_14">
    <vt:lpwstr>tion.json"}</vt:lpwstr>
  </property>
  <property fmtid="{D5CDD505-2E9C-101B-9397-08002B2CF9AE}" pid="1288" name="Mendeley_Bookmark_uVsFnkttzA_2">
    <vt:lpwstr>. As FlyBase enters our fourth decade of service to the research community, we reflect on our unique aspects and look forward to our continued collaboration with the larger research and model organism communities. In this study, we emphasize the dedicated</vt:lpwstr>
  </property>
  <property fmtid="{D5CDD505-2E9C-101B-9397-08002B2CF9AE}" pid="1289" name="Mendeley_Bookmark_uVsFnkttzA_3">
    <vt:lpwstr> reports and tools we have constructed to meet the specialized needs of fly researchers but also to facilitate use by other research communities. We also highlight ways that we support the fly community, including an external resources page, help resource</vt:lpwstr>
  </property>
  <property fmtid="{D5CDD505-2E9C-101B-9397-08002B2CF9AE}" pid="1290" name="Mendeley_Bookmark_uVsFnkttzA_4">
    <vt:lpwstr>s, and multiple avenues by which researchers can interact with FlyBase.", "author": [{"dropping-particle": "", "family": "Gramates", "given": "L. Sian", "non-dropping-particle": "", "parse-names": false, "suffix": ""}, {"dropping-particle": "", "family": </vt:lpwstr>
  </property>
  <property fmtid="{D5CDD505-2E9C-101B-9397-08002B2CF9AE}" pid="1291" name="Mendeley_Bookmark_uVsFnkttzA_5">
    <vt:lpwstr>"Agapite", "given": "Julie", "non-dropping-particle": "", "parse-names": false, "suffix": ""}, {"dropping-particle": "", "family": "Attrill", "given": "Helen", "non-dropping-particle": "", "parse-names": false, "suffix": ""}, {"dropping-particle": "", "fa</vt:lpwstr>
  </property>
  <property fmtid="{D5CDD505-2E9C-101B-9397-08002B2CF9AE}" pid="1292" name="Mendeley_Bookmark_uVsFnkttzA_6">
    <vt:lpwstr>mily": "Calvi", "given": "Brian R.", "non-dropping-particle": "", "parse-names": false, "suffix": ""}, {"dropping-particle": "", "family": "Crosby", "given": "Madeline A.", "non-dropping-particle": "", "parse-names": false, "suffix": ""}, {"dropping-parti</vt:lpwstr>
  </property>
  <property fmtid="{D5CDD505-2E9C-101B-9397-08002B2CF9AE}" pid="1293" name="Mendeley_Bookmark_uVsFnkttzA_7">
    <vt:lpwstr>cle": "", "family": "Santos", "given": "Gilberto", "non-dropping-particle": "dos", "parse-names": false, "suffix": ""}, {"dropping-particle": "", "family": "Goodman", "given": "Joshua L.", "non-dropping-particle": "", "parse-names": false, "suffix": ""}, </vt:lpwstr>
  </property>
  <property fmtid="{D5CDD505-2E9C-101B-9397-08002B2CF9AE}" pid="1294" name="Mendeley_Bookmark_uVsFnkttzA_8">
    <vt:lpwstr>{"dropping-particle": "", "family": "Goutte-Gattat", "given": "Damien", "non-dropping-particle": "", "parse-names": false, "suffix": ""}, {"dropping-particle": "", "family": "Jenkins", "given": "Victoria K.", "non-dropping-particle": "", "parse-names": fa</vt:lpwstr>
  </property>
  <property fmtid="{D5CDD505-2E9C-101B-9397-08002B2CF9AE}" pid="1295" name="Mendeley_Bookmark_uVsFnkttzA_9">
    <vt:lpwstr>lse, "suffix": ""}, {"dropping-particle": "", "family": "Kaufman", "given": "Thomas", "non-dropping-particle": "", "parse-names": false, "suffix": ""}, {"dropping-particle": "", "family": "Larkin", "given": "Aoife", "non-dropping-particle": "", "parse-nam</vt:lpwstr>
  </property>
  <property fmtid="{D5CDD505-2E9C-101B-9397-08002B2CF9AE}" pid="1296" name="Mendeley_Bookmark_ufrTg0TMR4_1">
    <vt:lpwstr>ADDIN CSL_CITATION {"citationItems": [{"id": "ITEM-1", "itemData": {"DOI": "10.1093/nar/27.2.573", "ISSN": "03051048", "PMID": "9862982", "abstract": "A tandem repeat in DNA is two or more contiguous, approximate copies of a pattern of nucleotides. Tandem</vt:lpwstr>
  </property>
  <property fmtid="{D5CDD505-2E9C-101B-9397-08002B2CF9AE}" pid="1297" name="Mendeley_Bookmark_ufrTg0TMR4_2">
    <vt:lpwstr> repeats have been shown to cause human disease, may play a variety of regulatory and evolutionary roles and are important laboratory and analytic tools. Extensive knowledge about pattern size, copy number, mutational history, etc. for tandem repeats has </vt:lpwstr>
  </property>
  <property fmtid="{D5CDD505-2E9C-101B-9397-08002B2CF9AE}" pid="1298" name="Mendeley_Bookmark_ufrTg0TMR4_3">
    <vt:lpwstr>been limited by the inability to easily detect them in genomic sequence data. In this paper, we present a new algorithm for finding tandem repeats which works without the need to specify either the pattern or pattern size. We model tandem repeats by perce</vt:lpwstr>
  </property>
  <property fmtid="{D5CDD505-2E9C-101B-9397-08002B2CF9AE}" pid="1299" name="Mendeley_Bookmark_ufrTg0TMR4_4">
    <vt:lpwstr>nt identity and frequency of indels between adjacent pattern copies and use statistically based recognition criteria. We demonstrate the algorithm's speed and its ability to detect tandem repeats that have undergone extensive mutational change by analyzin</vt:lpwstr>
  </property>
  <property fmtid="{D5CDD505-2E9C-101B-9397-08002B2CF9AE}" pid="1300" name="Mendeley_Bookmark_ufrTg0TMR4_5">
    <vt:lpwstr>g four sequences: the human frataxin gene, the human \u03b2 T cell receptor locus sequence and two yeast chromosomes. These sequences range in size from 3 kb up to 700 kb. A World Wide Web server interface at c3.biomath.mssm.edu/trf.html has been establis</vt:lpwstr>
  </property>
  <property fmtid="{D5CDD505-2E9C-101B-9397-08002B2CF9AE}" pid="1301" name="Mendeley_Bookmark_ufrTg0TMR4_6">
    <vt:lpwstr>hed for automated use of the program.", "author": [{"dropping-particle": "", "family": "Benson", "given": "Gary", "non-dropping-particle": "", "parse-names": false, "suffix": ""}], "container-title": "Nucleic Acids Research", "id": "ITEM-1", "issue": "2",</vt:lpwstr>
  </property>
  <property fmtid="{D5CDD505-2E9C-101B-9397-08002B2CF9AE}" pid="1302" name="Mendeley_Bookmark_ufrTg0TMR4_7">
    <vt:lpwstr> "issued": {"date-parts": [["1999"]]}, "page": "573-580", "title": "Tandem repeats finder: A program to analyze DNA sequences", "type": "article-journal", "volume": "27"}, "uris": ["http://www.mendeley.com/documents/?uuid=051fbdb7-014a-40c9-b4ba-71402180f</vt:lpwstr>
  </property>
  <property fmtid="{D5CDD505-2E9C-101B-9397-08002B2CF9AE}" pid="1303" name="Mendeley_Bookmark_ufrTg0TMR4_8">
    <vt:lpwstr>96d"]}], "mendeley": {"formattedCitation": "(Benson, 1999)", "plainTextFormattedCitation": "(Benson, 1999)", "previouslyFormattedCitation": "(Benson, 1999)"}, "properties": {"noteIndex": 0}, "schema": "https://github.com/citation-style-language/schema/raw</vt:lpwstr>
  </property>
  <property fmtid="{D5CDD505-2E9C-101B-9397-08002B2CF9AE}" pid="1304" name="Mendeley_Bookmark_ufrTg0TMR4_9">
    <vt:lpwstr>/master/csl-citation.json"}</vt:lpwstr>
  </property>
  <property fmtid="{D5CDD505-2E9C-101B-9397-08002B2CF9AE}" pid="1305" name="Mendeley_Bookmark_uhVtNVNkAB_1">
    <vt:lpwstr>ADDIN CSL_CITATION {"citationItems": [{"id": "ITEM-1", "itemData": {"DOI": "10.1093/molbev/msab199", "ISSN": "15371719", "PMID": "34320186", "abstract": "Methods for evaluating the quality of genomic and metagenomic data are essential to aid genome assemb</vt:lpwstr>
  </property>
  <property fmtid="{D5CDD505-2E9C-101B-9397-08002B2CF9AE}" pid="1306" name="Mendeley_Bookmark_uhVtNVNkAB_10">
    <vt:lpwstr>450-7e3e-46e3-9936-7518f3d59659"]}], "mendeley": {"formattedCitation": "(Manni et al., 2021)", "plainTextFormattedCitation": "(Manni et al., 2021)", "previouslyFormattedCitation": "(Manni et al., 2021)"}, "properties": {"noteIndex": 0}, "schema": "https:/</vt:lpwstr>
  </property>
  <property fmtid="{D5CDD505-2E9C-101B-9397-08002B2CF9AE}" pid="1307" name="Mendeley_Bookmark_uhVtNVNkAB_11">
    <vt:lpwstr>/github.com/citation-style-language/schema/raw/master/csl-citation.json"}</vt:lpwstr>
  </property>
  <property fmtid="{D5CDD505-2E9C-101B-9397-08002B2CF9AE}" pid="1308" name="Mendeley_Bookmark_uhVtNVNkAB_2">
    <vt:lpwstr>ly procedures and to correctly interpret the results of subsequent analyses. BUSCO estimates the completeness and redundancy of processed genomic data based on universal single-copy orthologs. Here, we present new functionalities and major improvements of</vt:lpwstr>
  </property>
  <property fmtid="{D5CDD505-2E9C-101B-9397-08002B2CF9AE}" pid="1309" name="Mendeley_Bookmark_uhVtNVNkAB_3">
    <vt:lpwstr> the BUSCO software, as well as the renewal and expansion of the underlying data sets in sync with the OrthoDB v10 release. Among the major novelties, BUSCO now enables phylogenetic placement of the input sequence to automatically select the most appropri</vt:lpwstr>
  </property>
  <property fmtid="{D5CDD505-2E9C-101B-9397-08002B2CF9AE}" pid="1310" name="Mendeley_Bookmark_uhVtNVNkAB_4">
    <vt:lpwstr>ate BUSCO data set for the assessment, allowing the analysis of metagenome-Assembled genomes of unknown origin. A newly introduced genome workflow increases the efficiency and runtimes especially on large eukaryotic genomes. BUSCO is the only tool capable</vt:lpwstr>
  </property>
  <property fmtid="{D5CDD505-2E9C-101B-9397-08002B2CF9AE}" pid="1311" name="Mendeley_Bookmark_uhVtNVNkAB_5">
    <vt:lpwstr> of assessing both eukaryotic and prokaryotic species, and can be applied to various data types, from genome assemblies and metagenomic bins, to transcriptomes and gene sets.", "author": [{"dropping-particle": "", "family": "Manni", "given": "Mos\u00e8", </vt:lpwstr>
  </property>
  <property fmtid="{D5CDD505-2E9C-101B-9397-08002B2CF9AE}" pid="1312" name="Mendeley_Bookmark_uhVtNVNkAB_6">
    <vt:lpwstr>"non-dropping-particle": "", "parse-names": false, "suffix": ""}, {"dropping-particle": "", "family": "Berkeley", "given": "Matthew R.", "non-dropping-particle": "", "parse-names": false, "suffix": ""}, {"dropping-particle": "", "family": "Seppey", "given</vt:lpwstr>
  </property>
  <property fmtid="{D5CDD505-2E9C-101B-9397-08002B2CF9AE}" pid="1313" name="Mendeley_Bookmark_uhVtNVNkAB_7">
    <vt:lpwstr>": "Mathieu", "non-dropping-particle": "", "parse-names": false, "suffix": ""}, {"dropping-particle": "", "family": "Sim\u00e3o", "given": "Felipe A.", "non-dropping-particle": "", "parse-names": false, "suffix": ""}, {"dropping-particle": "", "family": "</vt:lpwstr>
  </property>
  <property fmtid="{D5CDD505-2E9C-101B-9397-08002B2CF9AE}" pid="1314" name="Mendeley_Bookmark_uhVtNVNkAB_8">
    <vt:lpwstr>Zdobnov", "given": "Evgeny M.", "non-dropping-particle": "", "parse-names": false, "suffix": ""}], "container-title": "Molecular Biology and Evolution", "id": "ITEM-1", "issue": "10", "issued": {"date-parts": [["2021"]]}, "page": "4647-4654", "title": "BU</vt:lpwstr>
  </property>
  <property fmtid="{D5CDD505-2E9C-101B-9397-08002B2CF9AE}" pid="1315" name="Mendeley_Bookmark_uhVtNVNkAB_9">
    <vt:lpwstr>SCO Update: Novel and Streamlined Workflows along with Broader and Deeper Phylogenetic Coverage for Scoring of Eukaryotic, Prokaryotic, and Viral Genomes", "type": "article-journal", "volume": "38"}, "uris": ["http://www.mendeley.com/documents/?uuid=4f0de</vt:lpwstr>
  </property>
  <property fmtid="{D5CDD505-2E9C-101B-9397-08002B2CF9AE}" pid="1316" name="Mendeley_Bookmark_vq5wdl7e3k_1">
    <vt:lpwstr>ADDIN CSL_CITATION {"citationItems": [{"id": "ITEM-1", "itemData": {"DOI": "10.1109/TCBB.2013.68", "ISSN": "15455963", "PMID": "24091398", "abstract": "Genome annotations are often published as plain text files describing genomic features and their subcom</vt:lpwstr>
  </property>
  <property fmtid="{D5CDD505-2E9C-101B-9397-08002B2CF9AE}" pid="1317" name="Mendeley_Bookmark_vq5wdl7e3k_10">
    <vt:lpwstr>ype": "article-journal", "volume": "10"}, "uris": ["http://www.mendeley.com/documents/?uuid=fc840ac9-2bda-4173-9cd9-4737a1f7cd08"]}], "mendeley": {"formattedCitation": "(Gremme et al., 2013)", "plainTextFormattedCitation": "(Gremme et al., 2013)", "previo</vt:lpwstr>
  </property>
  <property fmtid="{D5CDD505-2E9C-101B-9397-08002B2CF9AE}" pid="1318" name="Mendeley_Bookmark_vq5wdl7e3k_11">
    <vt:lpwstr>uslyFormattedCitation": "(Gremme et al., 2013)"}, "properties": {"noteIndex": 0}, "schema": "https://github.com/citation-style-language/schema/raw/master/csl-citation.json"}</vt:lpwstr>
  </property>
  <property fmtid="{D5CDD505-2E9C-101B-9397-08002B2CF9AE}" pid="1319" name="Mendeley_Bookmark_vq5wdl7e3k_2">
    <vt:lpwstr>ponents by an implicit annotation graph. In this paper, we present the GenomeTools, a convenient and efficient software library and associated software tools for developing bioinformatics software intended to create, process or convert annotation graphs. </vt:lpwstr>
  </property>
  <property fmtid="{D5CDD505-2E9C-101B-9397-08002B2CF9AE}" pid="1320" name="Mendeley_Bookmark_vq5wdl7e3k_3">
    <vt:lpwstr>The GenomeTools strictly follow the annotation graph approach, offering a unified graph-based representation. This gives the developer intuitive and immediate access to genomic features and tools for their manipulation. To process large annotation sets wi</vt:lpwstr>
  </property>
  <property fmtid="{D5CDD505-2E9C-101B-9397-08002B2CF9AE}" pid="1321" name="Mendeley_Bookmark_vq5wdl7e3k_4">
    <vt:lpwstr>th low memory overhead, we have designed and implemented an efficient pull-based approach for sequential processing of annotations. This allows to handle even the largest annotation sets, such as a complete catalogue of human variations. Our object-orient</vt:lpwstr>
  </property>
  <property fmtid="{D5CDD505-2E9C-101B-9397-08002B2CF9AE}" pid="1322" name="Mendeley_Bookmark_vq5wdl7e3k_5">
    <vt:lpwstr>ed C-based software library enables a developer to conveniently implement their own functionality on annotation graphs and to integrate it into larger workflows, simultaneously accessing compressed sequence data if required. The careful C implementation o</vt:lpwstr>
  </property>
  <property fmtid="{D5CDD505-2E9C-101B-9397-08002B2CF9AE}" pid="1323" name="Mendeley_Bookmark_vq5wdl7e3k_6">
    <vt:lpwstr>f the GenomeTools does not only ensure a light-weight memory footprint while allowing full sequential as well as random access to the annotation graph, but also facilitates the creation of bindings to a variety of script programming languages (like Python</vt:lpwstr>
  </property>
  <property fmtid="{D5CDD505-2E9C-101B-9397-08002B2CF9AE}" pid="1324" name="Mendeley_Bookmark_vq5wdl7e3k_7">
    <vt:lpwstr> and Ruby) sharing the same interface. \u00a9 2004-2012 IEEE.", "author": [{"dropping-particle": "", "family": "Gremme", "given": "Gordon", "non-dropping-particle": "", "parse-names": false, "suffix": ""}, {"dropping-particle": "", "family": "Steinbiss", </vt:lpwstr>
  </property>
  <property fmtid="{D5CDD505-2E9C-101B-9397-08002B2CF9AE}" pid="1325" name="Mendeley_Bookmark_vq5wdl7e3k_8">
    <vt:lpwstr>"given": "Sascha", "non-dropping-particle": "", "parse-names": false, "suffix": ""}, {"dropping-particle": "", "family": "Kurtz", "given": "Stefan", "non-dropping-particle": "", "parse-names": false, "suffix": ""}], "container-title": "IEEE/ACM Transactio</vt:lpwstr>
  </property>
  <property fmtid="{D5CDD505-2E9C-101B-9397-08002B2CF9AE}" pid="1326" name="Mendeley_Bookmark_vq5wdl7e3k_9">
    <vt:lpwstr>ns on Computational Biology and Bioinformatics", "id": "ITEM-1", "issue": "3", "issued": {"date-parts": [["2013"]]}, "page": "645-656", "title": "Genome tools: A comprehensive software library for efficient processing of structured genome annotations", "t</vt:lpwstr>
  </property>
  <property fmtid="{D5CDD505-2E9C-101B-9397-08002B2CF9AE}" pid="1327" name="Mendeley_Bookmark_woKVEVwXKU_1">
    <vt:lpwstr>ADDIN CSL_CITATION {"citationItems": [{"id": "ITEM-1", "itemData": {"abstract": "GTF (Gene Transfer Format) and GFF (General Feature Format) are popular file formats used by bioinformatics programs to represent and exchange information about various genom</vt:lpwstr>
  </property>
  <property fmtid="{D5CDD505-2E9C-101B-9397-08002B2CF9AE}" pid="1328" name="Mendeley_Bookmark_woKVEVwXKU_2">
    <vt:lpwstr>ic features, such as gene and transcript locations and structure. GffRead and GffCompare are open source programs that provide extensive and efficient solutions to manipulate files in a GTF or GFF format. While GffRead can convert, sort, filter, transform</vt:lpwstr>
  </property>
  <property fmtid="{D5CDD505-2E9C-101B-9397-08002B2CF9AE}" pid="1329" name="Mendeley_Bookmark_woKVEVwXKU_3">
    <vt:lpwstr>, or cluster genomic features, GffCompare can be used to compare and merge different gene annotations.", "author": [{"dropping-particle": "", "family": "Pertea", "given": "G", "non-dropping-particle": "", "parse-names": false, "suffix": ""}, {"dropping-pa</vt:lpwstr>
  </property>
  <property fmtid="{D5CDD505-2E9C-101B-9397-08002B2CF9AE}" pid="1330" name="Mendeley_Bookmark_woKVEVwXKU_4">
    <vt:lpwstr>rticle": "", "family": "Pertea", "given": "M", "non-dropping-particle": "", "parse-names": false, "suffix": ""}], "container-title": "F1000Research", "id": "ITEM-1", "issue": "304", "issued": {"date-parts": [["2020"]]}, "page": "1-20", "title": "GFF Utili</vt:lpwstr>
  </property>
  <property fmtid="{D5CDD505-2E9C-101B-9397-08002B2CF9AE}" pid="1331" name="Mendeley_Bookmark_woKVEVwXKU_5">
    <vt:lpwstr>ties: GffRead and GffCompare [version 2; peer review: 3 approved]", "type": "article-journal", "volume": "9"}, "uris": ["http://www.mendeley.com/documents/?uuid=37f0b731-27f3-4e3a-8e8f-965dffb969cc"]}], "mendeley": {"formattedCitation": "(Pertea &amp; Pertea,</vt:lpwstr>
  </property>
  <property fmtid="{D5CDD505-2E9C-101B-9397-08002B2CF9AE}" pid="1332" name="Mendeley_Bookmark_woKVEVwXKU_6">
    <vt:lpwstr> 2020)", "plainTextFormattedCitation": "(Pertea &amp; Pertea, 2020)", "previouslyFormattedCitation": "(Pertea &amp; Pertea, 2020)"}, "properties": {"noteIndex": 0}, "schema": "https://github.com/citation-style-language/schema/raw/master/csl-citation.json"}</vt:lpwstr>
  </property>
  <property fmtid="{D5CDD505-2E9C-101B-9397-08002B2CF9AE}" pid="1333" name="Mendeley_Bookmark_yOoXuYRV09_1">
    <vt:lpwstr>ADDIN CSL_CITATION {"citationItems": [{"id": "ITEM-1", "itemData": {"abstract": "Recent surver studies made in and around shilling, Meghalaya have yielded two new species of Drosophila namely, D. prolongata and D. tricombata in addition to certain other h</vt:lpwstr>
  </property>
  <property fmtid="{D5CDD505-2E9C-101B-9397-08002B2CF9AE}" pid="1334" name="Mendeley_Bookmark_yOoXuYRV09_10">
    <vt:lpwstr>4857-a01c-bdefd1f787f5"]}], "mendeley": {"formattedCitation": "(Singh &amp; Gupta, 1977; Toda, 1991)", "plainTextFormattedCitation": "(Singh &amp; Gupta, 1977; Toda, 1991)", "previouslyFormattedCitation": "(Singh &amp; Gupta, 1977; Toda, 1991)"}, "properties": {"note</vt:lpwstr>
  </property>
  <property fmtid="{D5CDD505-2E9C-101B-9397-08002B2CF9AE}" pid="1335" name="Mendeley_Bookmark_yOoXuYRV09_11">
    <vt:lpwstr>Index": 0}, "schema": "https://github.com/citation-style-language/schema/raw/master/csl-citation.json"}</vt:lpwstr>
  </property>
  <property fmtid="{D5CDD505-2E9C-101B-9397-08002B2CF9AE}" pid="1336" name="Mendeley_Bookmark_yOoXuYRV09_2">
    <vt:lpwstr>nown species, of which two species, namely, D. rhopaloa Bock abd Wheeler And D. prostipennis Lin are recorded for the first time from ndia. Taxonomic description of these species, ther relationships and a list of species so far recorded from this region a</vt:lpwstr>
  </property>
  <property fmtid="{D5CDD505-2E9C-101B-9397-08002B2CF9AE}" pid="1337" name="Mendeley_Bookmark_yOoXuYRV09_3">
    <vt:lpwstr>re given.", "author": [{"dropping-particle": "", "family": "Singh", "given": "BK", "non-dropping-particle": "", "parse-names": false, "suffix": ""}, {"dropping-particle": "", "family": "Gupta", "given": "JP", "non-dropping-particle": "", "parse-names": fa</vt:lpwstr>
  </property>
  <property fmtid="{D5CDD505-2E9C-101B-9397-08002B2CF9AE}" pid="1338" name="Mendeley_Bookmark_yOoXuYRV09_4">
    <vt:lpwstr>lse, "suffix": ""}], "container-title": "Proceedings of the Zoological Society (Calcutta)", "id": "ITEM-1", "issued": {"date-parts": [["1977"]]}, "page": "31-38", "title": "Two new and two unrecorded species of the genus &lt;i&gt;Drosophila&lt;/i&gt; Fallen (Diptera:</vt:lpwstr>
  </property>
  <property fmtid="{D5CDD505-2E9C-101B-9397-08002B2CF9AE}" pid="1339" name="Mendeley_Bookmark_yOoXuYRV09_5">
    <vt:lpwstr> Drosophilidae) from Shillong, Meghalaya, India.", "type": "article-journal", "volume": "30"}, "uris": ["http://www.mendeley.com/documents/?uuid=53f74bb8-279a-4dfb-9fee-fdee9258deb0"]}, {"id": "ITEM-2", "itemData": {"DOI": "10.1080/00305316.1991.10432216"</vt:lpwstr>
  </property>
  <property fmtid="{D5CDD505-2E9C-101B-9397-08002B2CF9AE}" pid="1340" name="Mendeley_Bookmark_yOoXuYRV09_6">
    <vt:lpwstr>, "ISSN": "21578745", "abstract": "Based on the specimens collected from Myanmar (Burma), 5 new species of the Drosophila melanogaster species-group, viz., D. flavicauda, D. pyo, D. nyinyii, D. fuyamai, and D. myamaungi, are described, along with collecti</vt:lpwstr>
  </property>
  <property fmtid="{D5CDD505-2E9C-101B-9397-08002B2CF9AE}" pid="1341" name="Mendeley_Bookmark_yOoXuYRV09_7">
    <vt:lpwstr>on records of 20 known species of the same species-group, of which 11 species are new to Myanmar. Two new species-subgroups, the D. rhopaloa and the D. longissima subgroups, are established. \u00a9 1991 Taylor &amp; Francis Group, LLC.", "author": [{"dropping</vt:lpwstr>
  </property>
  <property fmtid="{D5CDD505-2E9C-101B-9397-08002B2CF9AE}" pid="1342" name="Mendeley_Bookmark_yOoXuYRV09_8">
    <vt:lpwstr>-particle": "", "family": "Toda", "given": "M. J.", "non-dropping-particle": "", "parse-names": false, "suffix": ""}], "container-title": "Oriental Insects", "id": "ITEM-2", "issue": "1", "issued": {"date-parts": [["1991"]]}, "page": "69-94", "title": "Dr</vt:lpwstr>
  </property>
  <property fmtid="{D5CDD505-2E9C-101B-9397-08002B2CF9AE}" pid="1343" name="Mendeley_Bookmark_yOoXuYRV09_9">
    <vt:lpwstr>osophilidae (Diptera) in myanmar (Burma) VII. The &lt;i&gt;Drosophila melanogaster&lt;/i&gt; species-group, excepting the &lt;i&gt;D. montium&lt;/i&gt; species-subgroup", "type": "article-journal", "volume": "25"}, "uris": ["http://www.mendeley.com/documents/?uuid=fe33182b-b3e1-</vt:lpwstr>
  </property>
  <property fmtid="{D5CDD505-2E9C-101B-9397-08002B2CF9AE}" pid="1344" name="Mendeley_Bookmark_z2n48i8mes_1">
    <vt:lpwstr>ADDIN CSL_CITATION {"citationItems": [{"id": "ITEM-1", "itemData": {"DOI": "10.7554/eLife.66405", "ISSN": "2050084X", "PMID": "34279216", "abstract": "Over 100 years of studies in Drosophila melanogaster and related species in the genus Drosophila have fa</vt:lpwstr>
  </property>
  <property fmtid="{D5CDD505-2E9C-101B-9397-08002B2CF9AE}" pid="1345" name="Mendeley_Bookmark_z2n48i8mes_10">
    <vt:lpwstr>ily": "Peede", "given": "David", "non-dropping-particle": "", "parse-names": false, "suffix": ""}, {"dropping-particle": "", "family": "D\u2019agostino", "given": "Emmanuel R.R.", "non-dropping-particle": "", "parse-names": false, "suffix": ""}, {"droppin</vt:lpwstr>
  </property>
  <property fmtid="{D5CDD505-2E9C-101B-9397-08002B2CF9AE}" pid="1346" name="Mendeley_Bookmark_z2n48i8mes_11">
    <vt:lpwstr>g-particle": "", "family": "Pelaez", "given": "Julianne", "non-dropping-particle": "", "parse-names": false, "suffix": ""}, {"dropping-particle": "", "family": "Aguilar", "given": "Jessica M.", "non-dropping-particle": "", "parse-names": false, "suffix": </vt:lpwstr>
  </property>
  <property fmtid="{D5CDD505-2E9C-101B-9397-08002B2CF9AE}" pid="1347" name="Mendeley_Bookmark_z2n48i8mes_12">
    <vt:lpwstr>""}, {"dropping-particle": "", "family": "Haji", "given": "Diler", "non-dropping-particle": "", "parse-names": false, "suffix": ""}, {"dropping-particle": "", "family": "Matsunaga", "given": "Teruyuki", "non-dropping-particle": "", "parse-names": false, "</vt:lpwstr>
  </property>
  <property fmtid="{D5CDD505-2E9C-101B-9397-08002B2CF9AE}" pid="1348" name="Mendeley_Bookmark_z2n48i8mes_13">
    <vt:lpwstr>suffix": ""}, {"dropping-particle": "", "family": "Armstrong", "given": "Ellie E.", "non-dropping-particle": "", "parse-names": false, "suffix": ""}, {"dropping-particle": "", "family": "Zych", "given": "Molly", "non-dropping-particle": "", "parse-names":</vt:lpwstr>
  </property>
  <property fmtid="{D5CDD505-2E9C-101B-9397-08002B2CF9AE}" pid="1349" name="Mendeley_Bookmark_z2n48i8mes_14">
    <vt:lpwstr> false, "suffix": ""}, {"dropping-particle": "", "family": "Ogawa", "given": "Yoshitaka", "non-dropping-particle": "", "parse-names": false, "suffix": ""}, {"dropping-particle": "", "family": "Stamenkovi\u0107-Radak", "given": "Marina", "non-dropping-part</vt:lpwstr>
  </property>
  <property fmtid="{D5CDD505-2E9C-101B-9397-08002B2CF9AE}" pid="1350" name="Mendeley_Bookmark_z2n48i8mes_15">
    <vt:lpwstr>icle": "", "parse-names": false, "suffix": ""}, {"dropping-particle": "", "family": "Jeli\u0107", "given": "Mihailo", "non-dropping-particle": "", "parse-names": false, "suffix": ""}, {"dropping-particle": "", "family": "Veselinovi\u0107", "given": "Marij</vt:lpwstr>
  </property>
  <property fmtid="{D5CDD505-2E9C-101B-9397-08002B2CF9AE}" pid="1351" name="Mendeley_Bookmark_z2n48i8mes_16">
    <vt:lpwstr>a Savi\u0107", "non-dropping-particle": "", "parse-names": false, "suffix": ""}, {"dropping-particle": "", "family": "Tanaskovi\u0107", "given": "Marija", "non-dropping-particle": "", "parse-names": false, "suffix": ""}, {"dropping-particle": "", "family"</vt:lpwstr>
  </property>
  <property fmtid="{D5CDD505-2E9C-101B-9397-08002B2CF9AE}" pid="1352" name="Mendeley_Bookmark_z2n48i8mes_17">
    <vt:lpwstr>: "Eri\u0107", "given": "Pavle", "non-dropping-particle": "", "parse-names": false, "suffix": ""}, {"dropping-particle": "", "family": "Gao", "given": "Jian Jun", "non-dropping-particle": "", "parse-names": false, "suffix": ""}, {"dropping-particle": "", </vt:lpwstr>
  </property>
  <property fmtid="{D5CDD505-2E9C-101B-9397-08002B2CF9AE}" pid="1353" name="Mendeley_Bookmark_z2n48i8mes_18">
    <vt:lpwstr>"family": "Katoh", "given": "Takehiro K.", "non-dropping-particle": "", "parse-names": false, "suffix": ""}, {"dropping-particle": "", "family": "Toda", "given": "Masanori J.", "non-dropping-particle": "", "parse-names": false, "suffix": ""}, {"dropping-p</vt:lpwstr>
  </property>
  <property fmtid="{D5CDD505-2E9C-101B-9397-08002B2CF9AE}" pid="1354" name="Mendeley_Bookmark_z2n48i8mes_19">
    <vt:lpwstr>article": "", "family": "Watabe", "given": "Hideaki", "non-dropping-particle": "", "parse-names": false, "suffix": ""}, {"dropping-particle": "", "family": "Watada", "given": "Masayoshi", "non-dropping-particle": "", "parse-names": false, "suffix": ""}, {</vt:lpwstr>
  </property>
  <property fmtid="{D5CDD505-2E9C-101B-9397-08002B2CF9AE}" pid="1355" name="Mendeley_Bookmark_z2n48i8mes_2">
    <vt:lpwstr>cilitated key discoveries in genetics, genomics, and evolution. While high-quality genome assemblies exist for several species in this group, they only encompass a small fraction of the genus. Recent advances in long-read sequencing allow high-quality gen</vt:lpwstr>
  </property>
  <property fmtid="{D5CDD505-2E9C-101B-9397-08002B2CF9AE}" pid="1356" name="Mendeley_Bookmark_z2n48i8mes_20">
    <vt:lpwstr>"dropping-particle": "", "family": "Davis", "given": "Jeremy S.", "non-dropping-particle": "", "parse-names": false, "suffix": ""}, {"dropping-particle": "", "family": "Moyle", "given": "Leonie C.", "non-dropping-particle": "", "parse-names": false, "suff</vt:lpwstr>
  </property>
  <property fmtid="{D5CDD505-2E9C-101B-9397-08002B2CF9AE}" pid="1357" name="Mendeley_Bookmark_z2n48i8mes_21">
    <vt:lpwstr>ix": ""}, {"dropping-particle": "", "family": "Manoli", "given": "Giulia", "non-dropping-particle": "", "parse-names": false, "suffix": ""}, {"dropping-particle": "", "family": "Bertolini", "given": "Enrico", "non-dropping-particle": "", "parse-names": fa</vt:lpwstr>
  </property>
  <property fmtid="{D5CDD505-2E9C-101B-9397-08002B2CF9AE}" pid="1358" name="Mendeley_Bookmark_z2n48i8mes_22">
    <vt:lpwstr>lse, "suffix": ""}, {"dropping-particle": "", "family": "Ko\u0161\u0165\u00e1l", "given": "Vladim\u00edr", "non-dropping-particle": "", "parse-names": false, "suffix": ""}, {"dropping-particle": "", "family": "Hawley", "given": "R. Scott", "non-dropping-p</vt:lpwstr>
  </property>
  <property fmtid="{D5CDD505-2E9C-101B-9397-08002B2CF9AE}" pid="1359" name="Mendeley_Bookmark_z2n48i8mes_23">
    <vt:lpwstr>article": "", "parse-names": false, "suffix": ""}, {"dropping-particle": "", "family": "Takahashi", "given": "Aya", "non-dropping-particle": "", "parse-names": false, "suffix": ""}, {"dropping-particle": "", "family": "Jones", "given": "Corbin D.", "non-d</vt:lpwstr>
  </property>
  <property fmtid="{D5CDD505-2E9C-101B-9397-08002B2CF9AE}" pid="1360" name="Mendeley_Bookmark_z2n48i8mes_24">
    <vt:lpwstr>ropping-particle": "", "parse-names": false, "suffix": ""}, {"dropping-particle": "", "family": "Price", "given": "Donald K.", "non-dropping-particle": "", "parse-names": false, "suffix": ""}, {"dropping-particle": "", "family": "Whiteman", "given": "Noah</vt:lpwstr>
  </property>
  <property fmtid="{D5CDD505-2E9C-101B-9397-08002B2CF9AE}" pid="1361" name="Mendeley_Bookmark_z2n48i8mes_25">
    <vt:lpwstr>", "non-dropping-particle": "", "parse-names": false, "suffix": ""}, {"dropping-particle": "", "family": "Kopp", "given": "Artyom", "non-dropping-particle": "", "parse-names": false, "suffix": ""}, {"dropping-particle": "", "family": "Matute", "given": "D</vt:lpwstr>
  </property>
  <property fmtid="{D5CDD505-2E9C-101B-9397-08002B2CF9AE}" pid="1362" name="Mendeley_Bookmark_z2n48i8mes_26">
    <vt:lpwstr>aniel R.", "non-dropping-particle": "", "parse-names": false, "suffix": ""}, {"dropping-particle": "", "family": "Petrov", "given": "Dmitri A.", "non-dropping-particle": "", "parse-names": false, "suffix": ""}], "container-title": "eLife", "id": "ITEM-1",</vt:lpwstr>
  </property>
  <property fmtid="{D5CDD505-2E9C-101B-9397-08002B2CF9AE}" pid="1363" name="Mendeley_Bookmark_z2n48i8mes_27">
    <vt:lpwstr> "issued": {"date-parts": [["2021"]]}, "page": "1-33", "title": "Highly contiguous assemblies of 101 drosophilid genomes", "type": "article-journal", "volume": "10"}, "uris": ["http://www.mendeley.com/documents/?uuid=fe10a27b-a41f-4724-a730-8ac46dd8dc2f"]</vt:lpwstr>
  </property>
  <property fmtid="{D5CDD505-2E9C-101B-9397-08002B2CF9AE}" pid="1364" name="Mendeley_Bookmark_z2n48i8mes_28">
    <vt:lpwstr>}], "mendeley": {"formattedCitation": "(Kim et al., 2021)", "plainTextFormattedCitation": "(Kim et al., 2021)", "previouslyFormattedCitation": "(Kim et al., 2021)"}, "properties": {"noteIndex": 0}, "schema": "https://github.com/citation-style-language/sch</vt:lpwstr>
  </property>
  <property fmtid="{D5CDD505-2E9C-101B-9397-08002B2CF9AE}" pid="1365" name="Mendeley_Bookmark_z2n48i8mes_29">
    <vt:lpwstr>ema/raw/master/csl-citation.json"}</vt:lpwstr>
  </property>
  <property fmtid="{D5CDD505-2E9C-101B-9397-08002B2CF9AE}" pid="1366" name="Mendeley_Bookmark_z2n48i8mes_3">
    <vt:lpwstr>ome assemblies for tens or even hundreds of species to be efficiently generated. Here, we utilize Oxford Nanopore sequencing to build an open community resource of genome assemblies for 101 lines of 93 drosophilid species encompassing 14 species groups an</vt:lpwstr>
  </property>
  <property fmtid="{D5CDD505-2E9C-101B-9397-08002B2CF9AE}" pid="1367" name="Mendeley_Bookmark_z2n48i8mes_4">
    <vt:lpwstr>d 35 sub-groups. The genomes are highly contiguous and complete, with an average contig N50 of 10.5 Mb and greater than 97% BUSCO completeness in 97/101 assemblies. We show that Nanopore-based assemblies are highly accurate in coding regions, particularly</vt:lpwstr>
  </property>
  <property fmtid="{D5CDD505-2E9C-101B-9397-08002B2CF9AE}" pid="1368" name="Mendeley_Bookmark_z2n48i8mes_5">
    <vt:lpwstr> with respect to coding insertions and deletions. These assemblies, along with a detailed laboratory protocol and assembly pipelines, are released as a public resource and will serve as a starting point for addressing broad questions of genetics, ecology,</vt:lpwstr>
  </property>
  <property fmtid="{D5CDD505-2E9C-101B-9397-08002B2CF9AE}" pid="1369" name="Mendeley_Bookmark_z2n48i8mes_6">
    <vt:lpwstr> and evolution at the scale of hundreds of species.", "author": [{"dropping-particle": "", "family": "Kim", "given": "Bernard Y.", "non-dropping-particle": "", "parse-names": false, "suffix": ""}, {"dropping-particle": "", "family": "Wang", "given": "Jere</vt:lpwstr>
  </property>
  <property fmtid="{D5CDD505-2E9C-101B-9397-08002B2CF9AE}" pid="1370" name="Mendeley_Bookmark_z2n48i8mes_7">
    <vt:lpwstr>my R.", "non-dropping-particle": "", "parse-names": false, "suffix": ""}, {"dropping-particle": "", "family": "Miller", "given": "Danny E.", "non-dropping-particle": "", "parse-names": false, "suffix": ""}, {"dropping-particle": "", "family": "Barmina", "</vt:lpwstr>
  </property>
  <property fmtid="{D5CDD505-2E9C-101B-9397-08002B2CF9AE}" pid="1371" name="Mendeley_Bookmark_z2n48i8mes_8">
    <vt:lpwstr>given": "Olga", "non-dropping-particle": "", "parse-names": false, "suffix": ""}, {"dropping-particle": "", "family": "Delaney", "given": "Emily", "non-dropping-particle": "", "parse-names": false, "suffix": ""}, {"dropping-particle": "", "family": "Thomp</vt:lpwstr>
  </property>
  <property fmtid="{D5CDD505-2E9C-101B-9397-08002B2CF9AE}" pid="1372" name="Mendeley_Bookmark_z2n48i8mes_9">
    <vt:lpwstr>son", "given": "Ammon", "non-dropping-particle": "", "parse-names": false, "suffix": ""}, {"dropping-particle": "", "family": "Comeault", "given": "Aaron A.", "non-dropping-particle": "", "parse-names": false, "suffix": ""}, {"dropping-particle": "", "fam</vt:lpwstr>
  </property>
  <property fmtid="{D5CDD505-2E9C-101B-9397-08002B2CF9AE}" pid="1373" name="GrammarlyDocumentId">
    <vt:lpwstr>5a46af2b4840f42224d60e09476371626b9eacb8afb65d2645e6f12010a14814</vt:lpwstr>
  </property>
</Properties>
</file>