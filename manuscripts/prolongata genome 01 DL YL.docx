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0783C" w14:textId="77777777" w:rsidR="006A3E1E" w:rsidRDefault="00000000">
      <w:pPr>
        <w:rPr>
          <w:i/>
          <w:iCs/>
        </w:rPr>
      </w:pPr>
      <w:r>
        <w:rPr>
          <w:i/>
          <w:iCs/>
        </w:rPr>
        <w:t>Drosophila prolongata</w:t>
      </w:r>
      <w:r>
        <w:t xml:space="preserve"> draft genome and annotation</w:t>
      </w:r>
    </w:p>
    <w:p w14:paraId="00616932" w14:textId="77777777" w:rsidR="006A3E1E" w:rsidRDefault="006A3E1E"/>
    <w:p w14:paraId="340D5D02" w14:textId="77777777" w:rsidR="006A3E1E" w:rsidRDefault="00000000">
      <w:pPr>
        <w:rPr>
          <w:i/>
          <w:iCs/>
        </w:rPr>
      </w:pPr>
      <w:r>
        <w:t>Introduction</w:t>
      </w:r>
    </w:p>
    <w:p w14:paraId="7FB5F841" w14:textId="77777777" w:rsidR="006A3E1E" w:rsidRDefault="006A3E1E"/>
    <w:p w14:paraId="0301DEBC" w14:textId="41AB69BD" w:rsidR="006A3E1E" w:rsidRDefault="00000000">
      <w:pPr>
        <w:rPr>
          <w:i/>
          <w:iCs/>
        </w:rPr>
      </w:pPr>
      <w:r>
        <w:tab/>
      </w:r>
      <w:r>
        <w:rPr>
          <w:i/>
          <w:iCs/>
        </w:rPr>
        <w:t>Drosophila prolongata</w:t>
      </w:r>
      <w:r>
        <w:t xml:space="preserve"> is a member of the </w:t>
      </w:r>
      <w:r>
        <w:rPr>
          <w:i/>
          <w:iCs/>
        </w:rPr>
        <w:t>melanogaster</w:t>
      </w:r>
      <w:r>
        <w:t xml:space="preserve"> species group and </w:t>
      </w:r>
      <w:r>
        <w:rPr>
          <w:i/>
          <w:iCs/>
        </w:rPr>
        <w:t>rhopaloa</w:t>
      </w:r>
      <w:r>
        <w:t xml:space="preserve"> subgroup native to southeast Asia</w:t>
      </w:r>
      <w:r w:rsidR="00AC1866">
        <w:t xml:space="preserve"> </w:t>
      </w:r>
      <w:r w:rsidR="00AC1866">
        <w:fldChar w:fldCharType="begin"/>
      </w:r>
      <w:r w:rsidR="00AC1866">
        <w:instrText xml:space="preserve"> ADDIN ZOTERO_ITEM CSL_CITATION {"citationID":"qzA8I9ZX","properties":{"formattedCitation":"(Singh &amp; Gupta, 1977; Toda, 1991)","plainCitation":"(Singh &amp; Gupta, 1977; Toda, 1991)","noteIndex":0},"citationItems":[{"id":414,"uris":["http://zotero.org/users/3168383/items/PAFX9FRW"],"itemData":{"id":414,"type":"article-journal","container-title":"Proceedings of the Zoological Society (Calcutta)","issue":"1-2","journalAbbreviation":"Proc. Zool. Soc.","page":"31–38","source":"Google Scholar","title":"Two new and two unrecorded species of the genus Drosophila Fallen (Diptera: Drosophilidae) from Shillong, Meghalaya, India","title-short":"Two new and two unrecorded species of the genus Drosophila Fallen (Diptera","volume":"30","author":[{"family":"Singh","given":"B. K."},{"family":"Gupta","given":"J. P."}],"issued":{"date-parts":[["1977"]]}}},{"id":1096,"uris":["http://zotero.org/users/3168383/items/F9NNPA9U"],"itemData":{"id":1096,"type":"article-journal","abstract":"Based on the specimens collected from Myanmar (Burma), 5 new species of the Drosophila melanogaster species-group, viz., D. flavicauda, D. pyo, D. nyinyii, D. fuyamai, and D. myamaungi, are described, along with collection records of 20 known species of the same species-group, of which 11 species are new to Myanmar. Two new species-subgroups, the D. rhopaloa and the D. longissima subgroups, are established.","container-title":"Oriental Insects","DOI":"https://doi.org/10.1080/00305316.1991.10432216","ISSN":"0030-5316","issue":"1","page":"69-94","source":"Taylor and Francis+NEJM","title":"Drosophilidae (Diptera) in Myanmar (Burma) VII. The Drosophila melanogaster species-group, excepting the D. montium species-subgroup","volume":"25","author":[{"family":"Toda","given":"M. J."}],"issued":{"date-parts":[["1991",1,1]]}}}],"schema":"https://github.com/citation-style-language/schema/raw/master/csl-citation.json"} </w:instrText>
      </w:r>
      <w:r w:rsidR="00AC1866">
        <w:fldChar w:fldCharType="separate"/>
      </w:r>
      <w:r w:rsidR="00AC1866" w:rsidRPr="00AC1866">
        <w:t>(Singh &amp; Gupta, 1977; Toda, 1991)</w:t>
      </w:r>
      <w:r w:rsidR="00AC1866">
        <w:fldChar w:fldCharType="end"/>
      </w:r>
      <w:r>
        <w:t>.  The species has a suite of recently evolved male-specific morphological traits</w:t>
      </w:r>
      <w:ins w:id="0" w:author="Yige LUO" w:date="2023-05-06T16:14:00Z">
        <w:r w:rsidR="00A25A0C">
          <w:t xml:space="preserve"> (Fig. 1)</w:t>
        </w:r>
      </w:ins>
      <w:r>
        <w:t>, including relative foreleg size, leg pigmentation, wing pigmentation, reversed size sex dimorphism, and an expanded number of leg chemosensory organs</w:t>
      </w:r>
      <w:ins w:id="1" w:author="Yige LUO" w:date="2023-05-06T11:27:00Z">
        <w:r w:rsidR="00AC1866">
          <w:t xml:space="preserve"> </w:t>
        </w:r>
      </w:ins>
      <w:r w:rsidR="00AC1866">
        <w:fldChar w:fldCharType="begin"/>
      </w:r>
      <w:r w:rsidR="006D0BAA">
        <w:instrText xml:space="preserve"> ADDIN ZOTERO_ITEM CSL_CITATION {"citationID":"SNeLdq9r","properties":{"formattedCitation":"(D. Luecke et al., 2022; D. M. Luecke &amp; Kopp, 2019; Luo et al., 2019)","plainCitation":"(D. Luecke et al., 2022; D. M. Luecke &amp; Kopp, 2019; Luo et al., 2019)","noteIndex":0},"citationItems":[{"id":1614,"uris":["http://zotero.org/users/3168383/items/A8RGXUM4"],"itemData":{"id":1614,"type":"article-journal","abstract":"The evolution of gene expression via cis-regulatory changes is well established as a major driver of phenotypic evolution. However, relatively little is known about the influence of enhancer architecture and intergenic interactions on regulatory evolution. We address this question by examining chemosensory system evolution in Drosophila. Drosophila prolongata males show a massively increased number of chemosensory bristles compared to females and males of sibling species. This increase is driven by sex-specific transformation of ancestrally mechanosensory organs. Consistent with this phenotype, the Pox neuro transcription factor (Poxn), which specifies chemosensory bristle identity, shows expanded expression in D. prolongata males. Poxn expression is controlled by nonadditive interactions among widely dispersed enhancers. Although some D. prolongata Poxn enhancers show increased activity, the additive component of this increase is slight, suggesting that most changes in Poxn expression are due to epistatic interactions between Poxn enhancers and trans-regulatory factors. Indeed, the expansion of D. prolongata Poxn enhancer activity is only observed in cells that express doublesex (dsx), the gene that controls sexual differentiation in Drosophila and also shows increased expression in D. prolongata males due to cis-regulatory changes. Although expanded dsx expression may contribute to increased activity of D. prolongata Poxn enhancers, this interaction is not sufficient to explain the full expansion of Poxn expression, suggesting that cis–trans interactions between Poxn, dsx, and additional unknown genes are necessary to produce the derived D. prolongata phenotype. Overall, our results demonstrate the importance of epistatic gene interactions for evolution, particularly when pivotal genes have complex regulatory architecture.","container-title":"Evolution &amp; Development","DOI":"10.1111/ede.12398","ISSN":"1525-142X","issue":"1-2","language":"en","note":"_eprint: https://onlinelibrary.wiley.com/doi/pdf/10.1111/ede.12398","page":"37-60","source":"Wiley Online Library","title":"Sex-specific evolution of a Drosophila sensory system via interacting cis- and trans-regulatory changes","volume":"24","author":[{"family":"Luecke","given":"David"},{"family":"Rice","given":"Gavin"},{"family":"Kopp","given":"Artyom"}],"issued":{"date-parts":[["2022"]]}}},{"id":1943,"uris":["http://zotero.org/users/3168383/items/UXAGW73J"],"itemData":{"id":1943,"type":"article-journal","abstract":"Evolution of relative organ size is the most prolific source of morphological diversity, yet the underlying molecular mechanisms that modify growth control are largely unknown. Models where organ proportions have undergone recent evolutionary changes hold the greatest promise for understanding this process. Uniquely among Drosophila species, Drosophila prolongata displays a dramatic, male-specific increase in the size of its forelegs relative to other legs. By comparing leg development between males and females of D. prolongata and its closest relative Drosophila carrolli, we show that the exaggerated male forelegs are produced by a sex- and segment-specific increase in mitosis during the final larval instar. Intersegmental compensatory control, where smaller leg primordia grow at a faster rate, is observed in both species and sexes. However, the equilibrium growth rates that determine the final relative proportion between the first and second legs have shifted in male D. prolongata compared both to conspecific females and to D. carrolli. We suggest that the observed developmental changes that produce new adult proportions reflect an interplay between conserved growth coordination mechanisms and evolving organ-specific growth targets.","container-title":"Evolution","DOI":"10.1111/evo.13847","ISSN":"0014-3820","issue":"11","journalAbbreviation":"Evolution","page":"2281-2294","source":"Silverchair","title":"Sex-specific evolution of relative leg size in Drosophila prolongata results from changes in the intersegmental coordination of tissue growth","volume":"73","author":[{"family":"Luecke","given":"David Michael"},{"family":"Kopp","given":"Artyom"}],"issued":{"date-parts":[["2019",11,1]]}}},{"id":1472,"uris":["http://zotero.org/users/3168383/items/8DYYSPN9"],"itemData":{"id":1472,"type":"article-journal","abstract":"Binary communication systems that involve sex-specific signaling and sex-specific signal perception play a key role in sexual selection and in the evolution of sexually dimorphic traits. The driving forces and genetic changes underlying such traits can be investigated in systems where sex-specific signaling and perception have emerged recently and show evidence of potential coevolution. A promising model is found in Drosophila prolongata, which exhibits a species-specific increase in the number of male chemosensory bristles. We show that this transition coincides with recent evolutionary changes in cuticular hydrocarbon (CHC) profiles. Long-chain CHCs that are sexually monomorphic in the closest relatives of D. prolongata (D. rhopaloa, D. carrolli, D. kurseongensis, and D. fuyamai) are strongly male-biased in this species. We also identify an intraspecific female-limited polymorphism, where some females have male-like CHC profiles. Both the origin of sexually dimorphic CHC profiles and the female-limited polymorphism in D. prolongata involve changes in the relative amounts of three mono-alkene homologs, 9-tricosene, 9-pentacosene, and 9-heptacosene, all of which share a common biosynthetic origin and point to a potentially simple genetic change underlying these traits. Our results suggest that pheromone synthesis may have coevolved with chemosensory perception and open the way for reconstructing the origin of sexual dimorphism in this communication system.","container-title":"Ecology and Evolution","DOI":"10.1002/ece3.5819","ISSN":"2045-7758","issue":"23","language":"en","note":"_eprint: https://onlinelibrary.wiley.com/doi/pdf/10.1002/ece3.5819","page":"13608-13618","source":"Wiley Online Library","title":"Evolution of sexually dimorphic pheromone profiles coincides with increased number of male-specific chemosensory organs in Drosophila prolongata","volume":"9","author":[{"family":"Luo","given":"Yige"},{"family":"Zhang","given":"Yunwei"},{"family":"Farine","given":"Jean-Pierre"},{"family":"Ferveur","given":"Jean-François"},{"family":"Ramírez","given":"Santiago"},{"family":"Kopp","given":"Artyom"}],"issued":{"date-parts":[["2019"]]}}}],"schema":"https://github.com/citation-style-language/schema/raw/master/csl-citation.json"} </w:instrText>
      </w:r>
      <w:r w:rsidR="00AC1866">
        <w:fldChar w:fldCharType="separate"/>
      </w:r>
      <w:r w:rsidR="006D0BAA" w:rsidRPr="006D0BAA">
        <w:t xml:space="preserve">(D. Luecke et al., 2022; </w:t>
      </w:r>
      <w:del w:id="2" w:author="Yige LUO" w:date="2023-05-06T16:10:00Z">
        <w:r w:rsidR="006D0BAA" w:rsidRPr="006D0BAA" w:rsidDel="000C7FE3">
          <w:delText xml:space="preserve">D. M. </w:delText>
        </w:r>
      </w:del>
      <w:r w:rsidR="006D0BAA" w:rsidRPr="006D0BAA">
        <w:t>Luecke &amp; Kopp, 2019; Luo et al., 2019)</w:t>
      </w:r>
      <w:r w:rsidR="00AC1866">
        <w:fldChar w:fldCharType="end"/>
      </w:r>
      <w:r>
        <w:t>.  These traits are associated with derived behaviors</w:t>
      </w:r>
      <w:ins w:id="3" w:author="Yige LUO" w:date="2023-05-06T15:52:00Z">
        <w:r w:rsidR="001A363C">
          <w:t>,</w:t>
        </w:r>
      </w:ins>
      <w:r>
        <w:t xml:space="preserve"> including male-male grappling and male leg vibration courtship displays, along with divergence in sex-specific cuticular hydrocarbon profiles</w:t>
      </w:r>
      <w:ins w:id="4" w:author="Yige LUO" w:date="2023-05-06T11:30:00Z">
        <w:r w:rsidR="009C7225">
          <w:t xml:space="preserve"> </w:t>
        </w:r>
      </w:ins>
      <w:r w:rsidR="009C7225">
        <w:fldChar w:fldCharType="begin"/>
      </w:r>
      <w:r w:rsidR="009C7225">
        <w:instrText xml:space="preserve"> ADDIN ZOTERO_ITEM CSL_CITATION {"citationID":"8ntZCFRI","properties":{"formattedCitation":"(Kudo et al., 2017; Luo et al., 2019; Setoguchi et al., 2014)","plainCitation":"(Kudo et al., 2017; Luo et al., 2019; Setoguchi et al., 2014)","noteIndex":0},"citationItems":[{"id":1274,"uris":["http://zotero.org/users/3168383/items/LY4VV7J7"],"itemData":{"id":1274,"type":"article-journal","abstract":"Aggressive behavior is observed in many animals, but its intensity differs between species. In a model animal of genetics, Drosophila melanogaster, genetic basis of aggressive behavior has been studied intensively, including transcriptome analyses to identify genes whose expression level was associated with intra-species variation in aggressiveness. However, whether these genes are also involved in the evolution of aggressiveness among different species has not been examined. In this study, we performed de novo transcriptome analysis in the brain of Drosophila prolongata to identify genes associated with the evolution of aggressiveness. Males of D. prolongata were hyper-aggressive compared with closely related species. Comparison of the brain transcriptomes identified 21 differentially expressed genes in males of D. prolongata. They did not overlap with the list of aggression-related genes identified in D. melanogaster, suggesting that genes involved in the evolution of aggressiveness were independent of those associated with the intra-species variation in aggressiveness in Drosophila. Although females of D. prolongata were not aggressive as the males, expression levels of the 21 genes identified in this study were more similar between sexes than between species.","container-title":"Insect Biochemistry and Molecular Biology","DOI":"10.1016/j.ibmb.2017.01.006","ISSN":"0965-1748","journalAbbreviation":"Insect Biochemistry and Molecular Biology","language":"en","page":"11-20","source":"ScienceDirect","title":"Comparative analysis of the brain transcriptome in a hyper-aggressive fruit fly, Drosophila prolongata","volume":"82","author":[{"family":"Kudo","given":"Ayumi"},{"family":"Shigenobu","given":"Shuji"},{"family":"Kadota","given":"Koji"},{"family":"Nozawa","given":"Masafumi"},{"family":"Shibata","given":"Tomoko F."},{"family":"Ishikawa","given":"Yukio"},{"family":"Matsuo","given":"Takashi"}],"issued":{"date-parts":[["2017",3,1]]}}},{"id":1472,"uris":["http://zotero.org/users/3168383/items/8DYYSPN9"],"itemData":{"id":1472,"type":"article-journal","abstract":"Binary communication systems that involve sex-specific signaling and sex-specific signal perception play a key role in sexual selection and in the evolution of sexually dimorphic traits. The driving forces and genetic changes underlying such traits can be investigated in systems where sex-specific signaling and perception have emerged recently and show evidence of potential coevolution. A promising model is found in Drosophila prolongata, which exhibits a species-specific increase in the number of male chemosensory bristles. We show that this transition coincides with recent evolutionary changes in cuticular hydrocarbon (CHC) profiles. Long-chain CHCs that are sexually monomorphic in the closest relatives of D. prolongata (D. rhopaloa, D. carrolli, D. kurseongensis, and D. fuyamai) are strongly male-biased in this species. We also identify an intraspecific female-limited polymorphism, where some females have male-like CHC profiles. Both the origin of sexually dimorphic CHC profiles and the female-limited polymorphism in D. prolongata involve changes in the relative amounts of three mono-alkene homologs, 9-tricosene, 9-pentacosene, and 9-heptacosene, all of which share a common biosynthetic origin and point to a potentially simple genetic change underlying these traits. Our results suggest that pheromone synthesis may have coevolved with chemosensory perception and open the way for reconstructing the origin of sexual dimorphism in this communication system.","container-title":"Ecology and Evolution","DOI":"10.1002/ece3.5819","ISSN":"2045-7758","issue":"23","language":"en","note":"_eprint: https://onlinelibrary.wiley.com/doi/pdf/10.1002/ece3.5819","page":"13608-13618","source":"Wiley Online Library","title":"Evolution of sexually dimorphic pheromone profiles coincides with increased number of male-specific chemosensory organs in Drosophila prolongata","volume":"9","author":[{"family":"Luo","given":"Yige"},{"family":"Zhang","given":"Yunwei"},{"family":"Farine","given":"Jean-Pierre"},{"family":"Ferveur","given":"Jean-François"},{"family":"Ramírez","given":"Santiago"},{"family":"Kopp","given":"Artyom"}],"issued":{"date-parts":[["2019"]]}}},{"id":265,"uris":["http://zotero.org/users/3168383/items/D8CDP2TD"],"itemData":{"id":265,"type":"article-journal","abstract":"Sexual dimorphism is often derived from sexual selection. In sexually dimorphic Drosophila species, exaggerated male structures are used for specific behaviors in male-to-male competition or courtship toward females. In Drosophila prolongata, a member of the melanogaster species group, males have enlarged forelegs whereas females do not. However, the adaptive role of the enlarged forelegs is unclear because little is known about the behavior of D. prolongata. In this study, the courtship behavior of D. prolongata was investigated in comparison with closely related species. Males of D. prolongata use their forelegs in a specific behavior, “leg vibration”, in which the male vigorously vibrates the female’s abdomen by extending his forelegs from in front of her. Leg vibration was observed immediately before “attempting copulation”, indicating that it has an adaptive role in the mating process. In contrast, leg vibration was not observed in closely related species. Because the large forelegs are necessary to accomplish leg vibration, it was suggested that the sexual dimorphism of D. prolongata forelegs is currently under the influence of sexual selection in courtship behavior.","container-title":"Journal of Ethology","DOI":"https://doi.org/10.1007/s10164-014-0399-z","ISSN":"0289-0771, 1439-5444","issue":"2","journalAbbreviation":"J. Ethol.","language":"en","page":"91-102","source":"link.springer.com","title":"Sexual dimorphism and courtship behavior in Drosophila prolongata","volume":"32","author":[{"family":"Setoguchi","given":"Shiori"},{"family":"Takamori","given":"Hisaki"},{"family":"Aotsuka","given":"Tadashi"},{"family":"Sese","given":"Jun"},{"family":"Ishikawa","given":"Yukio"},{"family":"Matsuo","given":"Takashi"}],"issued":{"date-parts":[["2014",5,1]]}}}],"schema":"https://github.com/citation-style-language/schema/raw/master/csl-citation.json"} </w:instrText>
      </w:r>
      <w:r w:rsidR="009C7225">
        <w:fldChar w:fldCharType="separate"/>
      </w:r>
      <w:r w:rsidR="009C7225" w:rsidRPr="009C7225">
        <w:t>(Kudo et al., 2017; Luo et al., 2019; Setoguchi et al., 2014)</w:t>
      </w:r>
      <w:r w:rsidR="009C7225">
        <w:fldChar w:fldCharType="end"/>
      </w:r>
      <w:r>
        <w:t xml:space="preserve">.  </w:t>
      </w:r>
    </w:p>
    <w:p w14:paraId="79CA955B" w14:textId="33D70DBD" w:rsidR="006A3E1E" w:rsidRDefault="00000000">
      <w:pPr>
        <w:rPr>
          <w:i/>
          <w:iCs/>
        </w:rPr>
      </w:pPr>
      <w:r>
        <w:tab/>
        <w:t xml:space="preserve">The phylogenetic proximity to the model </w:t>
      </w:r>
      <w:r>
        <w:rPr>
          <w:i/>
          <w:iCs/>
        </w:rPr>
        <w:t>D. melanogaster</w:t>
      </w:r>
      <w:r>
        <w:t xml:space="preserve"> and available genome sequences for underived sister species </w:t>
      </w:r>
      <w:r>
        <w:rPr>
          <w:i/>
          <w:iCs/>
        </w:rPr>
        <w:t>D. rhopaloa</w:t>
      </w:r>
      <w:r>
        <w:t xml:space="preserve"> and </w:t>
      </w:r>
      <w:r>
        <w:rPr>
          <w:i/>
          <w:iCs/>
        </w:rPr>
        <w:t>D. carrolli</w:t>
      </w:r>
      <w:r>
        <w:t xml:space="preserve"> </w:t>
      </w:r>
      <w:del w:id="5" w:author="Yige LUO" w:date="2023-05-06T11:29:00Z">
        <w:r w:rsidDel="00A55C71">
          <w:delText xml:space="preserve">makes </w:delText>
        </w:r>
      </w:del>
      <w:ins w:id="6" w:author="Yige LUO" w:date="2023-05-06T11:29:00Z">
        <w:r w:rsidR="00A55C71">
          <w:t>make</w:t>
        </w:r>
        <w:r w:rsidR="00A55C71">
          <w:t xml:space="preserve"> </w:t>
        </w:r>
      </w:ins>
      <w:r>
        <w:t>this species a promising system to study the genetics of dimorphic development, physiology, and behavior</w:t>
      </w:r>
      <w:ins w:id="7" w:author="Yige LUO" w:date="2023-05-06T11:31:00Z">
        <w:r w:rsidR="009C7225">
          <w:t xml:space="preserve"> </w:t>
        </w:r>
      </w:ins>
      <w:r w:rsidR="009C7225">
        <w:fldChar w:fldCharType="begin"/>
      </w:r>
      <w:r w:rsidR="009C7225">
        <w:instrText xml:space="preserve"> ADDIN ZOTERO_ITEM CSL_CITATION {"citationID":"fJzNL3Cp","properties":{"formattedCitation":"(Barmina &amp; Kopp, 2007)","plainCitation":"(Barmina &amp; Kopp, 2007)","noteIndex":0},"citationItems":[{"id":32,"uris":["http://zotero.org/users/3168383/items/G3NSDANQ"],"itemData":{"id":32,"type":"article-journal","abstract":"Animal diversity is shaped by the origin and diversification of new morphological structures. Many examples of evolutionary innovations are provided by male-specific traits involved in mating and sexual selection. The origin of new sex-specific characters requires the evolution of new regulatory interactions between sex-determining genes and genes that control spatial patterning and cell differentiation. Here, we show that sex-specific regulation of the HOX gene Sex combs reduced (Scr) is associated with the origin and evolution of the Drosophila sex comb — a novel and rapidly diversifying male-specific organ. In species that primitively lack sex combs, Scr expression shows little spatial modulation, whereas in species that have sex combs, Scr is upregulated in the presumptive sex comb region and is frequently sexually dimorphic. Phylogenetic analysis shows that sex-specific regulation of Scr has been gained and lost multiple times in Drosophila evolution and correlates with convergent origin of similar sex comb morphologies in several independent lineages. Some of these transitions occurred on microevolutionary timescales, indicating that HOX gene expression can evolve with surprising ease. This is the first example of a sex-specific regulation of a HOX gene contributing to the development and evolution of a secondary sexual trait.","container-title":"Developmental Biology","DOI":"https://doi.org/10.1016/j.ydbio.2007.07.030","ISSN":"0012-1606","issue":"2","journalAbbreviation":"Dev. Biol.","page":"277-286","source":"ScienceDirect","title":"Sex-specific expression of a HOX gene associated with rapid morphological evolution","volume":"311","author":[{"family":"Barmina","given":"Olga"},{"family":"Kopp","given":"Artyom"}],"issued":{"date-parts":[["2007",11,15]]}}}],"schema":"https://github.com/citation-style-language/schema/raw/master/csl-citation.json"} </w:instrText>
      </w:r>
      <w:r w:rsidR="009C7225">
        <w:fldChar w:fldCharType="separate"/>
      </w:r>
      <w:r w:rsidR="009C7225" w:rsidRPr="009C7225">
        <w:t>(Barmina &amp; Kopp, 2007)</w:t>
      </w:r>
      <w:r w:rsidR="009C7225">
        <w:fldChar w:fldCharType="end"/>
      </w:r>
      <w:r>
        <w:t xml:space="preserve">.  A reference genome assembly and annotation for </w:t>
      </w:r>
      <w:r>
        <w:rPr>
          <w:i/>
          <w:iCs/>
        </w:rPr>
        <w:t>D. prolongata</w:t>
      </w:r>
      <w:r>
        <w:t xml:space="preserve"> will benefit such work.  Presented here is a highly complete and contiguous assembly generated by Dovetail Genomics (Cantata Bio. LLC, dovetailgenomics.com) based on long-read PacBio </w:t>
      </w:r>
      <w:ins w:id="8" w:author="Yige LUO" w:date="2023-05-06T11:29:00Z">
        <w:r w:rsidR="00A55C71">
          <w:t>sequencing</w:t>
        </w:r>
        <w:r w:rsidR="00A55C71">
          <w:t xml:space="preserve"> </w:t>
        </w:r>
      </w:ins>
      <w:r>
        <w:t>and Hi-C</w:t>
      </w:r>
      <w:ins w:id="9" w:author="Yige LUO" w:date="2023-05-06T11:29:00Z">
        <w:r w:rsidR="00A55C71">
          <w:t xml:space="preserve"> scaffolding</w:t>
        </w:r>
      </w:ins>
      <w:del w:id="10" w:author="Yige LUO" w:date="2023-05-06T11:29:00Z">
        <w:r w:rsidDel="00A55C71">
          <w:delText xml:space="preserve"> sequencing</w:delText>
        </w:r>
      </w:del>
      <w:r>
        <w:t xml:space="preserve">, along with annotation using </w:t>
      </w:r>
      <w:r>
        <w:rPr>
          <w:i/>
          <w:iCs/>
        </w:rPr>
        <w:t>D. melanogaster</w:t>
      </w:r>
      <w:r>
        <w:t xml:space="preserve"> sequence homology and gene models based on RNA sequencing evidence and </w:t>
      </w:r>
      <w:r w:rsidRPr="00A55C71">
        <w:rPr>
          <w:i/>
          <w:iCs/>
          <w:rPrChange w:id="11" w:author="Yige LUO" w:date="2023-05-06T11:29:00Z">
            <w:rPr/>
          </w:rPrChange>
        </w:rPr>
        <w:t>ab initio</w:t>
      </w:r>
      <w:r>
        <w:t xml:space="preserve"> predictions.  </w:t>
      </w:r>
    </w:p>
    <w:p w14:paraId="6BD0B3B4" w14:textId="77777777" w:rsidR="006A3E1E" w:rsidRDefault="006A3E1E"/>
    <w:p w14:paraId="408AE3AC" w14:textId="77777777" w:rsidR="006A3E1E" w:rsidRDefault="006A3E1E"/>
    <w:p w14:paraId="2B4D0AE3" w14:textId="77777777" w:rsidR="006A3E1E" w:rsidRDefault="00000000">
      <w:pPr>
        <w:rPr>
          <w:i/>
          <w:iCs/>
        </w:rPr>
      </w:pPr>
      <w:r>
        <w:t>Materials and Methods</w:t>
      </w:r>
    </w:p>
    <w:p w14:paraId="45A7724B" w14:textId="77777777" w:rsidR="006A3E1E" w:rsidRDefault="006A3E1E"/>
    <w:p w14:paraId="43D87A31" w14:textId="77777777" w:rsidR="006A3E1E" w:rsidRDefault="00000000">
      <w:pPr>
        <w:rPr>
          <w:i/>
          <w:iCs/>
        </w:rPr>
      </w:pPr>
      <w:r>
        <w:t>Genome line generation</w:t>
      </w:r>
    </w:p>
    <w:p w14:paraId="62D4868F" w14:textId="5680394F" w:rsidR="006A3E1E" w:rsidRDefault="00000000">
      <w:pPr>
        <w:rPr>
          <w:i/>
          <w:iCs/>
        </w:rPr>
      </w:pPr>
      <w:r>
        <w:tab/>
        <w:t>The isofemale SaPa01 line was collected in Vietnam by Dr. Hisaki Takamori.</w:t>
      </w:r>
      <w:ins w:id="12" w:author="Yige LUO" w:date="2023-05-06T15:52:00Z">
        <w:r w:rsidR="001A363C" w:rsidRPr="001A363C">
          <w:t xml:space="preserve"> Virgin females were collected by isolating adults within four hours of emergence.  Four generations of full sibling matings were carried out to produce the genomic strain SaPa_ori_Rep25-2-1-1 (“Sapa PacBio”). Fly strains were maintained at room temperature on standard cornmeal food provided by the UC Davis Fly Kitchen with filter paper for environment structure and pupariation substrate.</w:t>
        </w:r>
      </w:ins>
      <w:del w:id="13" w:author="Yige LUO" w:date="2023-05-06T15:52:00Z">
        <w:r w:rsidDel="001A363C">
          <w:delText xml:space="preserve">  Fly strains were maintained at room temperature on standard cornmeal food provided by the UC Davis Fly Kitchen with filter paper for environment structure and pupariation substrate.  Virgin females were collected by isolating adults within four hours of emergence.  Four generations of full sibling matings were carried out to produce the genomic strain </w:delText>
        </w:r>
      </w:del>
      <w:del w:id="14" w:author="Yige LUO" w:date="2023-05-06T11:32:00Z">
        <w:r w:rsidDel="00E374AF">
          <w:delText>SaPaXXXX</w:delText>
        </w:r>
      </w:del>
      <w:del w:id="15" w:author="Yige LUO" w:date="2023-05-06T15:52:00Z">
        <w:r w:rsidDel="001A363C">
          <w:delText>.</w:delText>
        </w:r>
      </w:del>
      <w:r>
        <w:t xml:space="preserve">  </w:t>
      </w:r>
    </w:p>
    <w:p w14:paraId="0E3B1736" w14:textId="77777777" w:rsidR="006A3E1E" w:rsidRDefault="006A3E1E"/>
    <w:p w14:paraId="0BF61E61" w14:textId="77777777" w:rsidR="006A3E1E" w:rsidRDefault="00000000">
      <w:pPr>
        <w:rPr>
          <w:i/>
          <w:iCs/>
        </w:rPr>
      </w:pPr>
      <w:r>
        <w:t>Tissue collection</w:t>
      </w:r>
    </w:p>
    <w:p w14:paraId="7BF825B5" w14:textId="0A39960E" w:rsidR="006A3E1E" w:rsidRDefault="00000000">
      <w:pPr>
        <w:rPr>
          <w:i/>
          <w:iCs/>
        </w:rPr>
      </w:pPr>
      <w:r>
        <w:tab/>
      </w:r>
      <w:ins w:id="16" w:author="Yige LUO" w:date="2023-05-06T15:53:00Z">
        <w:r w:rsidR="001A363C">
          <w:t xml:space="preserve">For genome assembly/scaffolding, </w:t>
        </w:r>
      </w:ins>
      <w:del w:id="17" w:author="Yige LUO" w:date="2023-05-06T15:53:00Z">
        <w:r w:rsidDel="001A363C">
          <w:delText>A</w:delText>
        </w:r>
      </w:del>
      <w:ins w:id="18" w:author="Yige LUO" w:date="2023-05-06T15:53:00Z">
        <w:r w:rsidR="001A363C">
          <w:t>a</w:t>
        </w:r>
      </w:ins>
      <w:r>
        <w:t xml:space="preserve">dult male flies from the genome strain were moved onto plain agar food for at least one day to reduce gut microbes, then collected into 1.5mL tubes and </w:t>
      </w:r>
      <w:del w:id="19" w:author="Yige LUO" w:date="2023-05-06T15:53:00Z">
        <w:r w:rsidDel="001A363C">
          <w:delText>flash frozen</w:delText>
        </w:r>
      </w:del>
      <w:ins w:id="20" w:author="Yige LUO" w:date="2023-05-06T15:53:00Z">
        <w:r w:rsidR="001A363C">
          <w:t>flash-frozen</w:t>
        </w:r>
      </w:ins>
      <w:r>
        <w:t xml:space="preserve"> in liquid nitrogen.  50 frozen adult male individuals were sent on dry ice to Dovetail Genomics for DNA extraction, sequencing, and assembly.  For gene expression data used in annotation</w:t>
      </w:r>
      <w:ins w:id="21" w:author="Yige LUO" w:date="2023-05-06T11:34:00Z">
        <w:r w:rsidR="00F31DAF">
          <w:t>,</w:t>
        </w:r>
      </w:ins>
      <w:r>
        <w:t xml:space="preserve"> whole forelegs were dissected from carbon dioxide anesthetized males and females of the SaPa01 isofemale line</w:t>
      </w:r>
      <w:ins w:id="22" w:author="Yige LUO" w:date="2023-05-06T11:34:00Z">
        <w:r w:rsidR="00F31DAF">
          <w:t xml:space="preserve">, together with dissected heads from </w:t>
        </w:r>
      </w:ins>
      <w:ins w:id="23" w:author="Yige LUO" w:date="2023-05-06T11:36:00Z">
        <w:r w:rsidR="00F31DAF">
          <w:t>each sex</w:t>
        </w:r>
      </w:ins>
      <w:ins w:id="24" w:author="Yige LUO" w:date="2023-05-06T11:35:00Z">
        <w:r w:rsidR="00F31DAF">
          <w:t xml:space="preserve"> of the genome strain</w:t>
        </w:r>
      </w:ins>
      <w:r>
        <w:t xml:space="preserve">.  </w:t>
      </w:r>
    </w:p>
    <w:p w14:paraId="79CB92FA" w14:textId="77777777" w:rsidR="006A3E1E" w:rsidRDefault="006A3E1E"/>
    <w:p w14:paraId="11D27556" w14:textId="77777777" w:rsidR="006A3E1E" w:rsidRDefault="00000000">
      <w:pPr>
        <w:rPr>
          <w:i/>
          <w:iCs/>
        </w:rPr>
      </w:pPr>
      <w:r>
        <w:t xml:space="preserve">Sequencing and assembly </w:t>
      </w:r>
    </w:p>
    <w:p w14:paraId="51EC291A" w14:textId="44A42AC0" w:rsidR="006A3E1E" w:rsidRDefault="00000000">
      <w:pPr>
        <w:rPr>
          <w:i/>
          <w:iCs/>
        </w:rPr>
      </w:pPr>
      <w:r>
        <w:tab/>
        <w:t xml:space="preserve">All genomic DNA extraction, sequencing, and assembly </w:t>
      </w:r>
      <w:del w:id="25" w:author="Yige LUO" w:date="2023-05-06T15:53:00Z">
        <w:r w:rsidDel="001A363C">
          <w:delText xml:space="preserve">was </w:delText>
        </w:r>
      </w:del>
      <w:ins w:id="26" w:author="Yige LUO" w:date="2023-05-06T15:53:00Z">
        <w:r w:rsidR="001A363C">
          <w:t>were</w:t>
        </w:r>
        <w:r w:rsidR="001A363C">
          <w:t xml:space="preserve"> </w:t>
        </w:r>
      </w:ins>
      <w:r>
        <w:t xml:space="preserve">carried out by Dovetail Genomics (Cantata Bio LLC).  An initial assembly based on 1.2M PacBio reads was produced using FALCON with Arrow polishing.  A second HiRise assembly was generated with additional HiC sequencing and the HiRise software pipeline.   </w:t>
      </w:r>
    </w:p>
    <w:p w14:paraId="6BF1A182" w14:textId="2E8B9756" w:rsidR="006A3E1E" w:rsidRDefault="00000000">
      <w:pPr>
        <w:rPr>
          <w:i/>
          <w:iCs/>
        </w:rPr>
      </w:pPr>
      <w:r>
        <w:tab/>
        <w:t xml:space="preserve">RNA was extracted using TRIzol (Invitrogen).  </w:t>
      </w:r>
      <w:ins w:id="27" w:author="Yige LUO" w:date="2023-05-06T11:38:00Z">
        <w:r w:rsidR="00865123">
          <w:t xml:space="preserve">For foreleg RNA, </w:t>
        </w:r>
      </w:ins>
      <w:del w:id="28" w:author="Yige LUO" w:date="2023-05-06T11:38:00Z">
        <w:r w:rsidDel="00865123">
          <w:delText>M</w:delText>
        </w:r>
      </w:del>
      <w:ins w:id="29" w:author="Yige LUO" w:date="2023-05-06T11:38:00Z">
        <w:r w:rsidR="00865123">
          <w:t>m</w:t>
        </w:r>
      </w:ins>
      <w:r>
        <w:t xml:space="preserve">ultiplexed stranded cDNA sequencing libraries were prepared using the NEBNext Ultra Directional RNA Library Prep Kit for Illumina (New England BioLabs) using poly(A) isolation magnetic beads.  Libraries were sequenced on the Illumina HiSeq4000 platform by the UC Davis Genomics Center.  </w:t>
      </w:r>
      <w:ins w:id="30" w:author="Yige LUO" w:date="2023-05-06T11:38:00Z">
        <w:r w:rsidR="00865123">
          <w:t xml:space="preserve">For head RNA, </w:t>
        </w:r>
      </w:ins>
      <w:ins w:id="31" w:author="Yige LUO" w:date="2023-05-06T11:39:00Z">
        <w:r w:rsidR="00865123">
          <w:t xml:space="preserve">cDNA sequencing libraries were constructed using the TruSeq </w:t>
        </w:r>
      </w:ins>
      <w:ins w:id="32" w:author="Yige LUO" w:date="2023-05-06T11:41:00Z">
        <w:r w:rsidR="00865123">
          <w:t>S</w:t>
        </w:r>
      </w:ins>
      <w:ins w:id="33" w:author="Yige LUO" w:date="2023-05-06T11:39:00Z">
        <w:r w:rsidR="00865123">
          <w:t>tranded</w:t>
        </w:r>
      </w:ins>
      <w:ins w:id="34" w:author="Yige LUO" w:date="2023-05-06T11:40:00Z">
        <w:r w:rsidR="00865123">
          <w:t xml:space="preserve"> RNA Kit (Illumina)</w:t>
        </w:r>
      </w:ins>
      <w:ins w:id="35" w:author="Yige LUO" w:date="2023-05-06T11:39:00Z">
        <w:r w:rsidR="00865123">
          <w:t xml:space="preserve"> </w:t>
        </w:r>
      </w:ins>
      <w:ins w:id="36" w:author="Yige LUO" w:date="2023-05-06T11:42:00Z">
        <w:r w:rsidR="00865123">
          <w:t xml:space="preserve">and sequenced on </w:t>
        </w:r>
        <w:r w:rsidR="00865123">
          <w:lastRenderedPageBreak/>
          <w:t xml:space="preserve">the Illumina HiSeq4000 </w:t>
        </w:r>
      </w:ins>
      <w:ins w:id="37" w:author="Yige LUO" w:date="2023-05-06T11:43:00Z">
        <w:r w:rsidR="009669ED">
          <w:t>platform</w:t>
        </w:r>
      </w:ins>
      <w:ins w:id="38" w:author="Yige LUO" w:date="2023-05-06T11:42:00Z">
        <w:r w:rsidR="00865123">
          <w:t xml:space="preserve"> by Novogene (</w:t>
        </w:r>
        <w:r w:rsidR="00865123">
          <w:fldChar w:fldCharType="begin"/>
        </w:r>
        <w:r w:rsidR="00865123">
          <w:instrText xml:space="preserve"> HYPERLINK "</w:instrText>
        </w:r>
        <w:r w:rsidR="00865123" w:rsidRPr="00865123">
          <w:instrText>https://www.novogene.com/us-en/</w:instrText>
        </w:r>
        <w:r w:rsidR="00865123">
          <w:instrText xml:space="preserve">" </w:instrText>
        </w:r>
        <w:r w:rsidR="00865123">
          <w:fldChar w:fldCharType="separate"/>
        </w:r>
        <w:r w:rsidR="00865123" w:rsidRPr="00C555BE">
          <w:rPr>
            <w:rStyle w:val="Hyperlink"/>
          </w:rPr>
          <w:t>https://www.novogene.com/us-en/</w:t>
        </w:r>
        <w:r w:rsidR="00865123">
          <w:fldChar w:fldCharType="end"/>
        </w:r>
        <w:r w:rsidR="00865123">
          <w:t xml:space="preserve">). </w:t>
        </w:r>
      </w:ins>
      <w:r>
        <w:t xml:space="preserve">Transcripts were assembled using Trinity 2.4.0 with default options for stranded data.  </w:t>
      </w:r>
    </w:p>
    <w:p w14:paraId="2FCDFAFA" w14:textId="77777777" w:rsidR="006A3E1E" w:rsidRDefault="006A3E1E"/>
    <w:p w14:paraId="0C222150" w14:textId="77777777" w:rsidR="006A3E1E" w:rsidRDefault="00000000">
      <w:pPr>
        <w:rPr>
          <w:i/>
          <w:iCs/>
        </w:rPr>
      </w:pPr>
      <w:r>
        <w:t>Gene prediction and annotation</w:t>
      </w:r>
    </w:p>
    <w:p w14:paraId="1464C166" w14:textId="506EA833" w:rsidR="006A3E1E" w:rsidRDefault="00000000">
      <w:pPr>
        <w:rPr>
          <w:i/>
          <w:iCs/>
        </w:rPr>
      </w:pPr>
      <w:r>
        <w:tab/>
        <w:t xml:space="preserve">Homology-based annotations were generated using Liftoff 1.5.1 with minimap2 2.17 alignment based on the </w:t>
      </w:r>
      <w:r>
        <w:rPr>
          <w:i/>
          <w:iCs/>
        </w:rPr>
        <w:t>D. melanogaster</w:t>
      </w:r>
      <w:r>
        <w:t xml:space="preserve"> GCF000001215.4 release 6, </w:t>
      </w:r>
      <w:r>
        <w:rPr>
          <w:i/>
          <w:iCs/>
        </w:rPr>
        <w:t>D. elegans</w:t>
      </w:r>
      <w:r>
        <w:t xml:space="preserve"> GCF000224195.1 2.0, and </w:t>
      </w:r>
      <w:r>
        <w:rPr>
          <w:i/>
          <w:iCs/>
        </w:rPr>
        <w:t>D. rhopaloa</w:t>
      </w:r>
      <w:r>
        <w:t xml:space="preserve"> GCF000236305.1 2.0 annotations downloaded from FlyBase.  Liftoff was run with the copies option and percent identity 0.80.  Additional gene models were inferred using MAKER 3.01.02 with BLAST 2.11.0 and </w:t>
      </w:r>
      <w:del w:id="39" w:author="Yige LUO" w:date="2023-05-06T15:53:00Z">
        <w:r w:rsidDel="001A363C">
          <w:delText xml:space="preserve">repeatmasker </w:delText>
        </w:r>
      </w:del>
      <w:ins w:id="40" w:author="Yige LUO" w:date="2023-05-06T15:53:00Z">
        <w:r w:rsidR="001A363C">
          <w:t>repeat masker</w:t>
        </w:r>
        <w:r w:rsidR="001A363C">
          <w:t xml:space="preserve"> </w:t>
        </w:r>
      </w:ins>
      <w:r>
        <w:t xml:space="preserve">4.0.7, using EST evidence from the Trinity transcripts assembled based on leg RNA and protein homology evidence based on the combined protein sets from the </w:t>
      </w:r>
      <w:r>
        <w:rPr>
          <w:i/>
          <w:iCs/>
        </w:rPr>
        <w:t>D. melanogaster</w:t>
      </w:r>
      <w:r>
        <w:t xml:space="preserve"> and </w:t>
      </w:r>
      <w:r>
        <w:rPr>
          <w:i/>
          <w:iCs/>
        </w:rPr>
        <w:t>D. elegans</w:t>
      </w:r>
      <w:r>
        <w:t xml:space="preserve"> annotations also used for Liftoff.  The annotations from different sources were then combined using gffcompare 10.4, genometools 1.5.9, and custom Python scripts available at </w:t>
      </w:r>
      <w:hyperlink r:id="rId5">
        <w:r>
          <w:rPr>
            <w:rStyle w:val="Hyperlink"/>
          </w:rPr>
          <w:t>https://github.com/dluecke/annotation_tools</w:t>
        </w:r>
      </w:hyperlink>
      <w:r>
        <w:t xml:space="preserve">.  </w:t>
      </w:r>
    </w:p>
    <w:p w14:paraId="785C1688" w14:textId="7B19DD3D" w:rsidR="006A3E1E" w:rsidRDefault="006A3E1E">
      <w:pPr>
        <w:rPr>
          <w:ins w:id="41" w:author="Yige LUO" w:date="2023-05-06T11:43:00Z"/>
        </w:rPr>
      </w:pPr>
    </w:p>
    <w:p w14:paraId="2A4956A9" w14:textId="2BF687DA" w:rsidR="009669ED" w:rsidRDefault="009669ED">
      <w:pPr>
        <w:rPr>
          <w:ins w:id="42" w:author="Yige LUO" w:date="2023-05-06T11:45:00Z"/>
        </w:rPr>
      </w:pPr>
      <w:ins w:id="43" w:author="Yige LUO" w:date="2023-05-06T11:43:00Z">
        <w:r>
          <w:t xml:space="preserve">Repeat </w:t>
        </w:r>
        <w:proofErr w:type="gramStart"/>
        <w:r>
          <w:t>analysis</w:t>
        </w:r>
      </w:ins>
      <w:proofErr w:type="gramEnd"/>
    </w:p>
    <w:p w14:paraId="5C42FBBE" w14:textId="00C004C8" w:rsidR="009669ED" w:rsidRDefault="009669ED" w:rsidP="009669ED">
      <w:pPr>
        <w:rPr>
          <w:ins w:id="44" w:author="Yige LUO" w:date="2023-05-06T11:43:00Z"/>
        </w:rPr>
      </w:pPr>
      <w:ins w:id="45" w:author="Yige LUO" w:date="2023-05-06T11:45:00Z">
        <w:r>
          <w:tab/>
        </w:r>
      </w:ins>
      <w:ins w:id="46" w:author="Yige LUO" w:date="2023-05-06T11:44:00Z">
        <w:r w:rsidRPr="009669ED">
          <w:t>Tandem repeats were annotated with Tandem Repeat Finder 4.09.1</w:t>
        </w:r>
      </w:ins>
      <w:ins w:id="47" w:author="Yige LUO" w:date="2023-05-06T11:45:00Z">
        <w:r>
          <w:t xml:space="preserve"> </w:t>
        </w:r>
      </w:ins>
      <w:r w:rsidR="00BA07CC">
        <w:fldChar w:fldCharType="begin"/>
      </w:r>
      <w:r w:rsidR="00BA07CC">
        <w:instrText xml:space="preserve"> ADDIN ZOTERO_ITEM CSL_CITATION {"citationID":"gs3C5D11","properties":{"formattedCitation":"(Benson, 1999)","plainCitation":"(Benson, 1999)","noteIndex":0},"citationItems":[{"id":1946,"uris":["http://zotero.org/users/3168383/items/48V7WIU2"],"itemData":{"id":1946,"type":"article-journal","abstract":"A tandem repeat in DNA is two or more contiguous, approximate copies of a pattern of nucleotides. Tandem repeats have been shown to cause human disease, may play a variety of regulatory and evolutionary roles and are important laboratory and analytic tools. Extensive knowledge about pattern size, copy number, mutational history, etc. for tandem repeats has been limited by the inability to easily detect them in genomic sequence data. In this paper, we present a new algorithm for finding tandem repeats which works without the need to specify either the pattern or pattern size. we model tandem repeats by percent identity and frequency of indels between adjacent pattern copies and use statistically based recognition criteria. We demonstrate the algorithm's speed and its ability to detect tandem repeats that have undergone extensive mutational change by analyzing four sequences: the human frataxin gene, the human β T cell receptor locus sequence and two yeast chromosomes. These sequences range in size from 3 kb up to 700 kb. a world wide web server interface at c3.biomath.mssm.edu/trf.html has been established for automated use of the program.","container-title":"Nucleic Acids Research","DOI":"10.1093/nar/27.2.573","ISSN":"0305-1048","issue":"2","journalAbbreviation":"Nucleic Acids Research","page":"573-580","source":"Silverchair","title":"Tandem repeats finder: a program to analyze DNA sequences","title-short":"Tandem repeats finder","volume":"27","author":[{"family":"Benson","given":"Gary"}],"issued":{"date-parts":[["1999",1,1]]}}}],"schema":"https://github.com/citation-style-language/schema/raw/master/csl-citation.json"} </w:instrText>
      </w:r>
      <w:r w:rsidR="00BA07CC">
        <w:fldChar w:fldCharType="separate"/>
      </w:r>
      <w:r w:rsidR="00BA07CC" w:rsidRPr="00BA07CC">
        <w:t>(Benson, 1999)</w:t>
      </w:r>
      <w:r w:rsidR="00BA07CC">
        <w:fldChar w:fldCharType="end"/>
      </w:r>
      <w:ins w:id="48" w:author="Yige LUO" w:date="2023-05-06T11:44:00Z">
        <w:r w:rsidRPr="009669ED">
          <w:t xml:space="preserve">. A de novo library of classified repetitive element models was created using RepeatModeler 2.0 </w:t>
        </w:r>
      </w:ins>
      <w:r w:rsidR="00BA07CC">
        <w:fldChar w:fldCharType="begin"/>
      </w:r>
      <w:r w:rsidR="00BA07CC">
        <w:instrText xml:space="preserve"> ADDIN ZOTERO_ITEM CSL_CITATION {"citationID":"CRwFCAee","properties":{"formattedCitation":"(Flynn et al., 2020)","plainCitation":"(Flynn et al., 2020)","noteIndex":0},"citationItems":[{"id":1948,"uris":["http://zotero.org/users/3168383/items/Z7A79BXQ"],"itemData":{"id":1948,"type":"article-journal","abstract":"The accelerating pace of genome sequencing throughout the tree of life is driving the need for improved unsupervised annotation of genome components such as transposable elements (TEs). Because the types and sequences of TEs are highly variable across species, automated TE discovery and annotation are challenging and time-consuming tasks. A critical first step is the de novo identification and accurate compilation of sequence models representing all of the unique TE families dispersed in the genome. Here we introduce RepeatModeler2, a pipeline that greatly facilitates this process. This program brings substantial improvements over the original version of RepeatModeler, one of the most widely used tools for TE discovery. In particular, this version incorporates a module for structural discovery of complete long terminal repeat (LTR) retroelements, which are widespread in eukaryotic genomes but recalcitrant to automated identification because of their size and sequence complexity. We benchmarked RepeatModeler2 on three model species with diverse TE landscapes and high-quality, manually curated TE libraries: Drosophila melanogaster (fruit fly), Danio rerio (zebrafish), and Oryza sativa (rice). In these three species, RepeatModeler2 identified approximately 3 times more consensus sequences matching with &gt;95% sequence identity and sequence coverage to the manually curated sequences than the original RepeatModeler. As expected, the greatest improvement is for LTR retroelements. Thus, RepeatModeler2 represents a valuable addition to the genome annotation toolkit that will enhance the identification and study of TEs in eukaryotic genome sequences. RepeatModeler2 is available as source code or a containerized package under an open license (https://github.com/Dfam-consortium/RepeatModeler, http://www.repeatmasker.org/RepeatModeler/).","container-title":"Proceedings of the National Academy of Sciences","DOI":"10.1073/pnas.1921046117","issue":"17","note":"publisher: Proceedings of the National Academy of Sciences","page":"9451-9457","source":"pnas.org (Atypon)","title":"RepeatModeler2 for automated genomic discovery of transposable element families","volume":"117","author":[{"family":"Flynn","given":"Jullien M."},{"family":"Hubley","given":"Robert"},{"family":"Goubert","given":"Clément"},{"family":"Rosen","given":"Jeb"},{"family":"Clark","given":"Andrew G."},{"family":"Feschotte","given":"Cédric"},{"family":"Smit","given":"Arian F."}],"issued":{"date-parts":[["2020",4,28]]}}}],"schema":"https://github.com/citation-style-language/schema/raw/master/csl-citation.json"} </w:instrText>
      </w:r>
      <w:r w:rsidR="00BA07CC">
        <w:fldChar w:fldCharType="separate"/>
      </w:r>
      <w:r w:rsidR="00BA07CC" w:rsidRPr="00BA07CC">
        <w:t>(Flynn et al., 2020)</w:t>
      </w:r>
      <w:r w:rsidR="00BA07CC">
        <w:fldChar w:fldCharType="end"/>
      </w:r>
      <w:ins w:id="49" w:author="Yige LUO" w:date="2023-05-06T11:44:00Z">
        <w:r w:rsidRPr="009669ED">
          <w:t>.</w:t>
        </w:r>
      </w:ins>
      <w:r w:rsidR="00DF0A0B">
        <w:t xml:space="preserve"> Custom R and Bash scripts are available at </w:t>
      </w:r>
      <w:r w:rsidR="00DF0A0B">
        <w:fldChar w:fldCharType="begin"/>
      </w:r>
      <w:ins w:id="50" w:author="Yige LUO" w:date="2023-05-06T11:48:00Z">
        <w:r w:rsidR="00DF0A0B">
          <w:instrText xml:space="preserve"> HYPERLINK "</w:instrText>
        </w:r>
      </w:ins>
      <w:r w:rsidR="00DF0A0B" w:rsidRPr="00DF0A0B">
        <w:instrText>https://github.com/yige-luo/Repeat_analysis</w:instrText>
      </w:r>
      <w:ins w:id="51" w:author="Yige LUO" w:date="2023-05-06T11:48:00Z">
        <w:r w:rsidR="00DF0A0B">
          <w:instrText xml:space="preserve">" </w:instrText>
        </w:r>
      </w:ins>
      <w:r w:rsidR="00DF0A0B">
        <w:fldChar w:fldCharType="separate"/>
      </w:r>
      <w:r w:rsidR="00DF0A0B" w:rsidRPr="00C555BE">
        <w:rPr>
          <w:rStyle w:val="Hyperlink"/>
        </w:rPr>
        <w:t>https://github.com/yige-luo/Repeat_analysis</w:t>
      </w:r>
      <w:r w:rsidR="00DF0A0B">
        <w:fldChar w:fldCharType="end"/>
      </w:r>
      <w:r w:rsidR="00DF0A0B">
        <w:t>.</w:t>
      </w:r>
    </w:p>
    <w:p w14:paraId="6C531B65" w14:textId="77777777" w:rsidR="009669ED" w:rsidRDefault="009669ED"/>
    <w:p w14:paraId="7FD94D3F" w14:textId="77777777" w:rsidR="006A3E1E" w:rsidRDefault="00000000">
      <w:pPr>
        <w:rPr>
          <w:i/>
          <w:iCs/>
        </w:rPr>
      </w:pPr>
      <w:r>
        <w:t>Assembly and annotation evaluation</w:t>
      </w:r>
    </w:p>
    <w:p w14:paraId="4E75752E" w14:textId="77777777" w:rsidR="006A3E1E" w:rsidRDefault="00000000">
      <w:pPr>
        <w:rPr>
          <w:i/>
          <w:iCs/>
        </w:rPr>
      </w:pPr>
      <w:r>
        <w:tab/>
        <w:t>Assembly contiguity statistics were provided by Dovetail.  Reference annotations</w:t>
      </w:r>
      <w:r>
        <w:rPr>
          <w:i/>
          <w:iCs/>
        </w:rPr>
        <w:t xml:space="preserve"> D. melanogaster</w:t>
      </w:r>
      <w:r>
        <w:t xml:space="preserve"> GCF_000001215.4 and</w:t>
      </w:r>
      <w:r>
        <w:rPr>
          <w:i/>
          <w:iCs/>
        </w:rPr>
        <w:t xml:space="preserve"> D. rhopaloa</w:t>
      </w:r>
      <w:r>
        <w:t xml:space="preserve"> GCF_018152115.1 were downloaded from the NCBI genomes database.  Assembly completeness was assessed with BUSCO 5.3.2 using the diptera_ocb10 lineage dataset, HMMER 3.1b2, and Mmseqs 5.34c21f2.  Whole genome alignment between </w:t>
      </w:r>
      <w:r>
        <w:rPr>
          <w:i/>
          <w:iCs/>
        </w:rPr>
        <w:t>D. prolongata</w:t>
      </w:r>
      <w:r>
        <w:t xml:space="preserve"> and </w:t>
      </w:r>
      <w:r>
        <w:rPr>
          <w:i/>
          <w:iCs/>
        </w:rPr>
        <w:t>D. rhopaloa</w:t>
      </w:r>
      <w:r>
        <w:t xml:space="preserve"> assemblies was performed with MUMmer 4.0.0 using nucmer alignment with minimum exact match 1000bp and mummerplot for visualization.  Annotation statistics were found with genometools 1.5.9.  Transcripts were extracted from annotations using gffread 0.9.12, and transcript completeness was assessed using the transcriptome mode of BUSCO.  </w:t>
      </w:r>
    </w:p>
    <w:p w14:paraId="0B1D32F7" w14:textId="77777777" w:rsidR="006A3E1E" w:rsidRDefault="006A3E1E"/>
    <w:p w14:paraId="7A38EB9E" w14:textId="77777777" w:rsidR="006A3E1E" w:rsidRDefault="006A3E1E"/>
    <w:p w14:paraId="74B40DF2" w14:textId="77777777" w:rsidR="006A3E1E" w:rsidRDefault="00000000">
      <w:pPr>
        <w:rPr>
          <w:i/>
          <w:iCs/>
        </w:rPr>
      </w:pPr>
      <w:r>
        <w:t>Results and discussion</w:t>
      </w:r>
    </w:p>
    <w:p w14:paraId="3A87FF5D" w14:textId="77777777" w:rsidR="006A3E1E" w:rsidRDefault="006A3E1E"/>
    <w:p w14:paraId="0E5C75C5" w14:textId="77777777" w:rsidR="006A3E1E" w:rsidRDefault="00000000">
      <w:pPr>
        <w:rPr>
          <w:i/>
          <w:iCs/>
        </w:rPr>
      </w:pPr>
      <w:r>
        <w:t>Assembly contiguity</w:t>
      </w:r>
    </w:p>
    <w:p w14:paraId="0C1EB806" w14:textId="581B1D7B" w:rsidR="006A3E1E" w:rsidRDefault="00000000">
      <w:r>
        <w:tab/>
        <w:t xml:space="preserve">The Dovetail assembly HiRise scaffolding method (Fig </w:t>
      </w:r>
      <w:del w:id="52" w:author="Yige LUO" w:date="2023-05-06T16:03:00Z">
        <w:r w:rsidDel="006E4DC4">
          <w:delText>1</w:delText>
        </w:r>
      </w:del>
      <w:ins w:id="53" w:author="Yige LUO" w:date="2023-05-06T16:03:00Z">
        <w:r w:rsidR="006E4DC4">
          <w:t>2</w:t>
        </w:r>
      </w:ins>
      <w:r>
        <w:t xml:space="preserve">) produced an assembly for </w:t>
      </w:r>
      <w:r>
        <w:rPr>
          <w:i/>
          <w:iCs/>
        </w:rPr>
        <w:t xml:space="preserve">D. prolongata </w:t>
      </w:r>
      <w:r>
        <w:t xml:space="preserve">with higher contiguity than the existing </w:t>
      </w:r>
      <w:r>
        <w:rPr>
          <w:i/>
          <w:iCs/>
        </w:rPr>
        <w:t>D. rhopaloa</w:t>
      </w:r>
      <w:r>
        <w:t xml:space="preserve"> assembly, approaching the contiguity of the latest </w:t>
      </w:r>
      <w:r>
        <w:rPr>
          <w:i/>
          <w:iCs/>
        </w:rPr>
        <w:t>D. melanogaster</w:t>
      </w:r>
      <w:r>
        <w:t xml:space="preserve"> reference (Table 1) as measured by N50 or N90.  Whole genome alignment between the </w:t>
      </w:r>
      <w:r>
        <w:rPr>
          <w:i/>
          <w:iCs/>
        </w:rPr>
        <w:t>D. prolongata</w:t>
      </w:r>
      <w:r>
        <w:t xml:space="preserve"> assembly and </w:t>
      </w:r>
      <w:r>
        <w:rPr>
          <w:i/>
          <w:iCs/>
        </w:rPr>
        <w:t>D. rhopaloa</w:t>
      </w:r>
      <w:r>
        <w:t xml:space="preserve"> reference (Fig </w:t>
      </w:r>
      <w:del w:id="54" w:author="Yige LUO" w:date="2023-05-06T16:03:00Z">
        <w:r w:rsidDel="006E4DC4">
          <w:delText>2</w:delText>
        </w:r>
      </w:del>
      <w:ins w:id="55" w:author="Yige LUO" w:date="2023-05-06T16:03:00Z">
        <w:r w:rsidR="006E4DC4">
          <w:t>3</w:t>
        </w:r>
      </w:ins>
      <w:r>
        <w:t xml:space="preserve">) shows long stretches of high identity spanning nearly all large scaffolds.  </w:t>
      </w:r>
    </w:p>
    <w:p w14:paraId="11866D2A" w14:textId="77777777" w:rsidR="006A3E1E" w:rsidRDefault="006A3E1E">
      <w:pPr>
        <w:pStyle w:val="BodyText"/>
      </w:pPr>
    </w:p>
    <w:tbl>
      <w:tblPr>
        <w:tblW w:w="8383" w:type="dxa"/>
        <w:tblLayout w:type="fixed"/>
        <w:tblCellMar>
          <w:left w:w="0" w:type="dxa"/>
          <w:right w:w="0" w:type="dxa"/>
        </w:tblCellMar>
        <w:tblLook w:val="04A0" w:firstRow="1" w:lastRow="0" w:firstColumn="1" w:lastColumn="0" w:noHBand="0" w:noVBand="1"/>
      </w:tblPr>
      <w:tblGrid>
        <w:gridCol w:w="3248"/>
        <w:gridCol w:w="1708"/>
        <w:gridCol w:w="1708"/>
        <w:gridCol w:w="1719"/>
      </w:tblGrid>
      <w:tr w:rsidR="006A3E1E" w14:paraId="30C9490B" w14:textId="77777777">
        <w:tc>
          <w:tcPr>
            <w:tcW w:w="3248" w:type="dxa"/>
            <w:vAlign w:val="center"/>
          </w:tcPr>
          <w:p w14:paraId="6D169376" w14:textId="77777777" w:rsidR="006A3E1E" w:rsidRDefault="00000000">
            <w:pPr>
              <w:pStyle w:val="TableContents"/>
              <w:rPr>
                <w:b/>
                <w:bCs/>
              </w:rPr>
            </w:pPr>
            <w:r>
              <w:rPr>
                <w:b/>
                <w:bCs/>
              </w:rPr>
              <w:t>Assembly</w:t>
            </w:r>
          </w:p>
        </w:tc>
        <w:tc>
          <w:tcPr>
            <w:tcW w:w="1708" w:type="dxa"/>
            <w:vAlign w:val="center"/>
          </w:tcPr>
          <w:p w14:paraId="16240058" w14:textId="77777777" w:rsidR="006A3E1E" w:rsidRDefault="00000000">
            <w:pPr>
              <w:pStyle w:val="TableContents"/>
              <w:jc w:val="right"/>
              <w:rPr>
                <w:i/>
                <w:iCs/>
              </w:rPr>
            </w:pPr>
            <w:r>
              <w:rPr>
                <w:i/>
                <w:iCs/>
              </w:rPr>
              <w:t>prolongata</w:t>
            </w:r>
          </w:p>
        </w:tc>
        <w:tc>
          <w:tcPr>
            <w:tcW w:w="1708" w:type="dxa"/>
            <w:vAlign w:val="center"/>
          </w:tcPr>
          <w:p w14:paraId="7E2DE7C9" w14:textId="77777777" w:rsidR="006A3E1E" w:rsidRDefault="00000000">
            <w:pPr>
              <w:pStyle w:val="TableContents"/>
              <w:jc w:val="right"/>
              <w:rPr>
                <w:i/>
                <w:iCs/>
              </w:rPr>
            </w:pPr>
            <w:r>
              <w:rPr>
                <w:i/>
                <w:iCs/>
              </w:rPr>
              <w:t>rhopaloa</w:t>
            </w:r>
          </w:p>
        </w:tc>
        <w:tc>
          <w:tcPr>
            <w:tcW w:w="1719" w:type="dxa"/>
            <w:vAlign w:val="center"/>
          </w:tcPr>
          <w:p w14:paraId="42221696" w14:textId="77777777" w:rsidR="006A3E1E" w:rsidRDefault="00000000">
            <w:pPr>
              <w:pStyle w:val="TableContents"/>
              <w:jc w:val="right"/>
              <w:rPr>
                <w:i/>
                <w:iCs/>
              </w:rPr>
            </w:pPr>
            <w:r>
              <w:rPr>
                <w:i/>
                <w:iCs/>
              </w:rPr>
              <w:t>melanogaster</w:t>
            </w:r>
          </w:p>
        </w:tc>
      </w:tr>
      <w:tr w:rsidR="006A3E1E" w14:paraId="5971314C" w14:textId="77777777">
        <w:tc>
          <w:tcPr>
            <w:tcW w:w="3248" w:type="dxa"/>
            <w:vAlign w:val="center"/>
          </w:tcPr>
          <w:p w14:paraId="3503E897" w14:textId="77777777" w:rsidR="006A3E1E" w:rsidRDefault="00000000">
            <w:pPr>
              <w:pStyle w:val="TableContents"/>
              <w:rPr>
                <w:b/>
                <w:bCs/>
              </w:rPr>
            </w:pPr>
            <w:r>
              <w:rPr>
                <w:b/>
                <w:bCs/>
              </w:rPr>
              <w:t>Total length (bp)</w:t>
            </w:r>
          </w:p>
        </w:tc>
        <w:tc>
          <w:tcPr>
            <w:tcW w:w="1708" w:type="dxa"/>
            <w:vAlign w:val="center"/>
          </w:tcPr>
          <w:p w14:paraId="71FEA82B" w14:textId="77777777" w:rsidR="006A3E1E" w:rsidRDefault="00000000">
            <w:pPr>
              <w:pStyle w:val="TableContents"/>
              <w:jc w:val="right"/>
            </w:pPr>
            <w:r>
              <w:t>223340102</w:t>
            </w:r>
          </w:p>
        </w:tc>
        <w:tc>
          <w:tcPr>
            <w:tcW w:w="1708" w:type="dxa"/>
            <w:vAlign w:val="center"/>
          </w:tcPr>
          <w:p w14:paraId="5186661E" w14:textId="77777777" w:rsidR="006A3E1E" w:rsidRDefault="00000000">
            <w:pPr>
              <w:pStyle w:val="TableContents"/>
              <w:jc w:val="right"/>
            </w:pPr>
            <w:r>
              <w:t>193508231</w:t>
            </w:r>
          </w:p>
        </w:tc>
        <w:tc>
          <w:tcPr>
            <w:tcW w:w="1719" w:type="dxa"/>
            <w:vAlign w:val="center"/>
          </w:tcPr>
          <w:p w14:paraId="2C086757" w14:textId="77777777" w:rsidR="006A3E1E" w:rsidRDefault="00000000">
            <w:pPr>
              <w:pStyle w:val="TableContents"/>
              <w:jc w:val="right"/>
            </w:pPr>
            <w:r>
              <w:t>143726002</w:t>
            </w:r>
          </w:p>
        </w:tc>
      </w:tr>
      <w:tr w:rsidR="006A3E1E" w14:paraId="20F5A1F1" w14:textId="77777777">
        <w:tc>
          <w:tcPr>
            <w:tcW w:w="3248" w:type="dxa"/>
            <w:vAlign w:val="center"/>
          </w:tcPr>
          <w:p w14:paraId="667D0F64" w14:textId="77777777" w:rsidR="006A3E1E" w:rsidRDefault="00000000">
            <w:pPr>
              <w:pStyle w:val="TableContents"/>
              <w:rPr>
                <w:b/>
                <w:bCs/>
              </w:rPr>
            </w:pPr>
            <w:r>
              <w:rPr>
                <w:b/>
                <w:bCs/>
              </w:rPr>
              <w:t>Scaffolds</w:t>
            </w:r>
          </w:p>
        </w:tc>
        <w:tc>
          <w:tcPr>
            <w:tcW w:w="1708" w:type="dxa"/>
            <w:vAlign w:val="center"/>
          </w:tcPr>
          <w:p w14:paraId="66C466E9" w14:textId="77777777" w:rsidR="006A3E1E" w:rsidRDefault="00000000">
            <w:pPr>
              <w:pStyle w:val="TableContents"/>
              <w:jc w:val="right"/>
            </w:pPr>
            <w:r>
              <w:t>414</w:t>
            </w:r>
          </w:p>
        </w:tc>
        <w:tc>
          <w:tcPr>
            <w:tcW w:w="1708" w:type="dxa"/>
            <w:vAlign w:val="center"/>
          </w:tcPr>
          <w:p w14:paraId="17ACF4F4" w14:textId="77777777" w:rsidR="006A3E1E" w:rsidRDefault="00000000">
            <w:pPr>
              <w:pStyle w:val="TableContents"/>
              <w:jc w:val="right"/>
            </w:pPr>
            <w:r>
              <w:t>228</w:t>
            </w:r>
          </w:p>
        </w:tc>
        <w:tc>
          <w:tcPr>
            <w:tcW w:w="1719" w:type="dxa"/>
            <w:vAlign w:val="center"/>
          </w:tcPr>
          <w:p w14:paraId="613DF53A" w14:textId="77777777" w:rsidR="006A3E1E" w:rsidRDefault="00000000">
            <w:pPr>
              <w:pStyle w:val="TableContents"/>
              <w:jc w:val="right"/>
            </w:pPr>
            <w:r>
              <w:t>1870</w:t>
            </w:r>
          </w:p>
        </w:tc>
      </w:tr>
      <w:tr w:rsidR="006A3E1E" w14:paraId="1A3C6E35" w14:textId="77777777">
        <w:tc>
          <w:tcPr>
            <w:tcW w:w="3248" w:type="dxa"/>
            <w:vAlign w:val="center"/>
          </w:tcPr>
          <w:p w14:paraId="0A52554C" w14:textId="77777777" w:rsidR="006A3E1E" w:rsidRDefault="00000000">
            <w:pPr>
              <w:pStyle w:val="TableContents"/>
              <w:rPr>
                <w:b/>
                <w:bCs/>
              </w:rPr>
            </w:pPr>
            <w:r>
              <w:rPr>
                <w:b/>
                <w:bCs/>
              </w:rPr>
              <w:t>N50 (bp)</w:t>
            </w:r>
          </w:p>
        </w:tc>
        <w:tc>
          <w:tcPr>
            <w:tcW w:w="1708" w:type="dxa"/>
            <w:vAlign w:val="center"/>
          </w:tcPr>
          <w:p w14:paraId="139F07AC" w14:textId="77777777" w:rsidR="006A3E1E" w:rsidRDefault="00000000">
            <w:pPr>
              <w:pStyle w:val="TableContents"/>
              <w:jc w:val="right"/>
            </w:pPr>
            <w:r>
              <w:t>22190000</w:t>
            </w:r>
          </w:p>
        </w:tc>
        <w:tc>
          <w:tcPr>
            <w:tcW w:w="1708" w:type="dxa"/>
            <w:vAlign w:val="center"/>
          </w:tcPr>
          <w:p w14:paraId="56F61AC3" w14:textId="77777777" w:rsidR="006A3E1E" w:rsidRDefault="00000000">
            <w:pPr>
              <w:pStyle w:val="TableContents"/>
              <w:jc w:val="right"/>
            </w:pPr>
            <w:r>
              <w:t>15806012</w:t>
            </w:r>
          </w:p>
        </w:tc>
        <w:tc>
          <w:tcPr>
            <w:tcW w:w="1719" w:type="dxa"/>
            <w:vAlign w:val="center"/>
          </w:tcPr>
          <w:p w14:paraId="3A6D9D68" w14:textId="77777777" w:rsidR="006A3E1E" w:rsidRDefault="00000000">
            <w:pPr>
              <w:pStyle w:val="TableContents"/>
              <w:jc w:val="right"/>
            </w:pPr>
            <w:r>
              <w:t>25286936</w:t>
            </w:r>
          </w:p>
        </w:tc>
      </w:tr>
      <w:tr w:rsidR="006A3E1E" w14:paraId="1B781036" w14:textId="77777777">
        <w:tc>
          <w:tcPr>
            <w:tcW w:w="3248" w:type="dxa"/>
            <w:vAlign w:val="center"/>
          </w:tcPr>
          <w:p w14:paraId="1B5CAF6A" w14:textId="77777777" w:rsidR="006A3E1E" w:rsidRDefault="00000000">
            <w:pPr>
              <w:pStyle w:val="TableContents"/>
              <w:rPr>
                <w:b/>
                <w:bCs/>
              </w:rPr>
            </w:pPr>
            <w:r>
              <w:rPr>
                <w:b/>
                <w:bCs/>
              </w:rPr>
              <w:t>L50</w:t>
            </w:r>
          </w:p>
        </w:tc>
        <w:tc>
          <w:tcPr>
            <w:tcW w:w="1708" w:type="dxa"/>
            <w:vAlign w:val="center"/>
          </w:tcPr>
          <w:p w14:paraId="4DC225E9" w14:textId="77777777" w:rsidR="006A3E1E" w:rsidRDefault="00000000">
            <w:pPr>
              <w:pStyle w:val="TableContents"/>
              <w:jc w:val="right"/>
            </w:pPr>
            <w:r>
              <w:t>4</w:t>
            </w:r>
          </w:p>
        </w:tc>
        <w:tc>
          <w:tcPr>
            <w:tcW w:w="1708" w:type="dxa"/>
            <w:vAlign w:val="center"/>
          </w:tcPr>
          <w:p w14:paraId="2C354286" w14:textId="77777777" w:rsidR="006A3E1E" w:rsidRDefault="00000000">
            <w:pPr>
              <w:pStyle w:val="TableContents"/>
              <w:jc w:val="right"/>
            </w:pPr>
            <w:r>
              <w:t>5</w:t>
            </w:r>
          </w:p>
        </w:tc>
        <w:tc>
          <w:tcPr>
            <w:tcW w:w="1719" w:type="dxa"/>
            <w:vAlign w:val="center"/>
          </w:tcPr>
          <w:p w14:paraId="1245D138" w14:textId="77777777" w:rsidR="006A3E1E" w:rsidRDefault="00000000">
            <w:pPr>
              <w:pStyle w:val="TableContents"/>
              <w:jc w:val="right"/>
            </w:pPr>
            <w:r>
              <w:t>3</w:t>
            </w:r>
          </w:p>
        </w:tc>
      </w:tr>
      <w:tr w:rsidR="006A3E1E" w14:paraId="04765D34" w14:textId="77777777">
        <w:tc>
          <w:tcPr>
            <w:tcW w:w="3248" w:type="dxa"/>
            <w:vAlign w:val="center"/>
          </w:tcPr>
          <w:p w14:paraId="6812AA4D" w14:textId="77777777" w:rsidR="006A3E1E" w:rsidRDefault="00000000">
            <w:pPr>
              <w:pStyle w:val="TableContents"/>
              <w:rPr>
                <w:b/>
                <w:bCs/>
              </w:rPr>
            </w:pPr>
            <w:r>
              <w:rPr>
                <w:b/>
                <w:bCs/>
              </w:rPr>
              <w:t>GC%</w:t>
            </w:r>
          </w:p>
        </w:tc>
        <w:tc>
          <w:tcPr>
            <w:tcW w:w="1708" w:type="dxa"/>
            <w:vAlign w:val="center"/>
          </w:tcPr>
          <w:p w14:paraId="2F1C3F24" w14:textId="77777777" w:rsidR="006A3E1E" w:rsidRDefault="00000000">
            <w:pPr>
              <w:pStyle w:val="TableContents"/>
              <w:jc w:val="right"/>
            </w:pPr>
            <w:r>
              <w:t>40.11%</w:t>
            </w:r>
          </w:p>
        </w:tc>
        <w:tc>
          <w:tcPr>
            <w:tcW w:w="1708" w:type="dxa"/>
            <w:vAlign w:val="center"/>
          </w:tcPr>
          <w:p w14:paraId="69AF0285" w14:textId="77777777" w:rsidR="006A3E1E" w:rsidRDefault="00000000">
            <w:pPr>
              <w:pStyle w:val="TableContents"/>
              <w:jc w:val="right"/>
            </w:pPr>
            <w:r>
              <w:t>39.87%</w:t>
            </w:r>
          </w:p>
        </w:tc>
        <w:tc>
          <w:tcPr>
            <w:tcW w:w="1719" w:type="dxa"/>
            <w:vAlign w:val="center"/>
          </w:tcPr>
          <w:p w14:paraId="7A009C3A" w14:textId="77777777" w:rsidR="006A3E1E" w:rsidRDefault="00000000">
            <w:pPr>
              <w:pStyle w:val="TableContents"/>
              <w:jc w:val="right"/>
            </w:pPr>
            <w:r>
              <w:t>41.67%</w:t>
            </w:r>
          </w:p>
        </w:tc>
      </w:tr>
      <w:tr w:rsidR="006A3E1E" w14:paraId="5BDF22A4" w14:textId="77777777">
        <w:tc>
          <w:tcPr>
            <w:tcW w:w="3248" w:type="dxa"/>
            <w:vAlign w:val="center"/>
          </w:tcPr>
          <w:p w14:paraId="4BE23861" w14:textId="77777777" w:rsidR="006A3E1E" w:rsidRDefault="00000000">
            <w:pPr>
              <w:pStyle w:val="TableContents"/>
              <w:rPr>
                <w:b/>
                <w:bCs/>
              </w:rPr>
            </w:pPr>
            <w:r>
              <w:rPr>
                <w:b/>
                <w:bCs/>
              </w:rPr>
              <w:t>BUSCO Complete, Single Copy</w:t>
            </w:r>
          </w:p>
        </w:tc>
        <w:tc>
          <w:tcPr>
            <w:tcW w:w="1708" w:type="dxa"/>
            <w:vAlign w:val="center"/>
          </w:tcPr>
          <w:p w14:paraId="4099CCB0" w14:textId="77777777" w:rsidR="006A3E1E" w:rsidRDefault="00000000">
            <w:pPr>
              <w:pStyle w:val="TableContents"/>
              <w:jc w:val="right"/>
            </w:pPr>
            <w:r>
              <w:t>92.4% (3036)</w:t>
            </w:r>
          </w:p>
        </w:tc>
        <w:tc>
          <w:tcPr>
            <w:tcW w:w="1708" w:type="dxa"/>
            <w:vAlign w:val="center"/>
          </w:tcPr>
          <w:p w14:paraId="674E418B" w14:textId="77777777" w:rsidR="006A3E1E" w:rsidRDefault="00000000">
            <w:pPr>
              <w:pStyle w:val="TableContents"/>
              <w:jc w:val="right"/>
            </w:pPr>
            <w:r>
              <w:t>98.1% (3221)</w:t>
            </w:r>
          </w:p>
        </w:tc>
        <w:tc>
          <w:tcPr>
            <w:tcW w:w="1719" w:type="dxa"/>
            <w:vAlign w:val="center"/>
          </w:tcPr>
          <w:p w14:paraId="403567E2" w14:textId="77777777" w:rsidR="006A3E1E" w:rsidRDefault="00000000">
            <w:pPr>
              <w:pStyle w:val="TableContents"/>
              <w:jc w:val="right"/>
            </w:pPr>
            <w:r>
              <w:t>98.5% (3235)</w:t>
            </w:r>
          </w:p>
        </w:tc>
      </w:tr>
      <w:tr w:rsidR="006A3E1E" w14:paraId="17CD3E7F" w14:textId="77777777">
        <w:tc>
          <w:tcPr>
            <w:tcW w:w="3248" w:type="dxa"/>
            <w:vAlign w:val="center"/>
          </w:tcPr>
          <w:p w14:paraId="1A40C9BE" w14:textId="77777777" w:rsidR="006A3E1E" w:rsidRDefault="00000000">
            <w:pPr>
              <w:pStyle w:val="TableContents"/>
              <w:rPr>
                <w:b/>
                <w:bCs/>
              </w:rPr>
            </w:pPr>
            <w:r>
              <w:rPr>
                <w:b/>
                <w:bCs/>
              </w:rPr>
              <w:t>BUSCO Complete, Duplicated</w:t>
            </w:r>
          </w:p>
        </w:tc>
        <w:tc>
          <w:tcPr>
            <w:tcW w:w="1708" w:type="dxa"/>
            <w:vAlign w:val="center"/>
          </w:tcPr>
          <w:p w14:paraId="42884189" w14:textId="77777777" w:rsidR="006A3E1E" w:rsidRDefault="00000000">
            <w:pPr>
              <w:pStyle w:val="TableContents"/>
              <w:jc w:val="right"/>
            </w:pPr>
            <w:r>
              <w:t>6.1% (200)</w:t>
            </w:r>
          </w:p>
        </w:tc>
        <w:tc>
          <w:tcPr>
            <w:tcW w:w="1708" w:type="dxa"/>
            <w:vAlign w:val="center"/>
          </w:tcPr>
          <w:p w14:paraId="0046F180" w14:textId="77777777" w:rsidR="006A3E1E" w:rsidRDefault="00000000">
            <w:pPr>
              <w:pStyle w:val="TableContents"/>
              <w:jc w:val="right"/>
            </w:pPr>
            <w:r>
              <w:t>0.4% (12)</w:t>
            </w:r>
          </w:p>
        </w:tc>
        <w:tc>
          <w:tcPr>
            <w:tcW w:w="1719" w:type="dxa"/>
            <w:vAlign w:val="center"/>
          </w:tcPr>
          <w:p w14:paraId="3CAB6EFA" w14:textId="77777777" w:rsidR="006A3E1E" w:rsidRDefault="00000000">
            <w:pPr>
              <w:pStyle w:val="TableContents"/>
              <w:jc w:val="right"/>
            </w:pPr>
            <w:r>
              <w:t>0.2% (8)</w:t>
            </w:r>
          </w:p>
        </w:tc>
      </w:tr>
      <w:tr w:rsidR="006A3E1E" w14:paraId="3B3F8582" w14:textId="77777777">
        <w:tc>
          <w:tcPr>
            <w:tcW w:w="3248" w:type="dxa"/>
            <w:vAlign w:val="center"/>
          </w:tcPr>
          <w:p w14:paraId="37E34F8D" w14:textId="77777777" w:rsidR="006A3E1E" w:rsidRDefault="00000000">
            <w:pPr>
              <w:pStyle w:val="TableContents"/>
              <w:rPr>
                <w:b/>
                <w:bCs/>
              </w:rPr>
            </w:pPr>
            <w:r>
              <w:rPr>
                <w:b/>
                <w:bCs/>
              </w:rPr>
              <w:t>BUSCO Fragmented</w:t>
            </w:r>
          </w:p>
        </w:tc>
        <w:tc>
          <w:tcPr>
            <w:tcW w:w="1708" w:type="dxa"/>
            <w:vAlign w:val="center"/>
          </w:tcPr>
          <w:p w14:paraId="266F9DA7" w14:textId="77777777" w:rsidR="006A3E1E" w:rsidRDefault="00000000">
            <w:pPr>
              <w:pStyle w:val="TableContents"/>
              <w:jc w:val="right"/>
            </w:pPr>
            <w:r>
              <w:t>0.9% (29)</w:t>
            </w:r>
          </w:p>
        </w:tc>
        <w:tc>
          <w:tcPr>
            <w:tcW w:w="1708" w:type="dxa"/>
            <w:vAlign w:val="center"/>
          </w:tcPr>
          <w:p w14:paraId="22FFE9CF" w14:textId="77777777" w:rsidR="006A3E1E" w:rsidRDefault="00000000">
            <w:pPr>
              <w:pStyle w:val="TableContents"/>
              <w:jc w:val="right"/>
            </w:pPr>
            <w:r>
              <w:t>0.7% (24)</w:t>
            </w:r>
          </w:p>
        </w:tc>
        <w:tc>
          <w:tcPr>
            <w:tcW w:w="1719" w:type="dxa"/>
            <w:vAlign w:val="center"/>
          </w:tcPr>
          <w:p w14:paraId="4EB97161" w14:textId="77777777" w:rsidR="006A3E1E" w:rsidRDefault="00000000">
            <w:pPr>
              <w:pStyle w:val="TableContents"/>
              <w:jc w:val="right"/>
            </w:pPr>
            <w:r>
              <w:t>0.5% (16)</w:t>
            </w:r>
          </w:p>
        </w:tc>
      </w:tr>
      <w:tr w:rsidR="006A3E1E" w14:paraId="713C26C2" w14:textId="77777777">
        <w:tc>
          <w:tcPr>
            <w:tcW w:w="3248" w:type="dxa"/>
            <w:vAlign w:val="center"/>
          </w:tcPr>
          <w:p w14:paraId="0EF19BF4" w14:textId="77777777" w:rsidR="006A3E1E" w:rsidRDefault="00000000">
            <w:pPr>
              <w:pStyle w:val="TableContents"/>
              <w:rPr>
                <w:b/>
                <w:bCs/>
              </w:rPr>
            </w:pPr>
            <w:r>
              <w:rPr>
                <w:b/>
                <w:bCs/>
              </w:rPr>
              <w:lastRenderedPageBreak/>
              <w:t>BUSCO Missing</w:t>
            </w:r>
          </w:p>
        </w:tc>
        <w:tc>
          <w:tcPr>
            <w:tcW w:w="1708" w:type="dxa"/>
            <w:vAlign w:val="center"/>
          </w:tcPr>
          <w:p w14:paraId="65F89D4E" w14:textId="77777777" w:rsidR="006A3E1E" w:rsidRDefault="00000000">
            <w:pPr>
              <w:pStyle w:val="TableContents"/>
              <w:jc w:val="right"/>
            </w:pPr>
            <w:r>
              <w:t>0.6% (20)</w:t>
            </w:r>
          </w:p>
        </w:tc>
        <w:tc>
          <w:tcPr>
            <w:tcW w:w="1708" w:type="dxa"/>
            <w:vAlign w:val="center"/>
          </w:tcPr>
          <w:p w14:paraId="0DB7A5FC" w14:textId="77777777" w:rsidR="006A3E1E" w:rsidRDefault="00000000">
            <w:pPr>
              <w:pStyle w:val="TableContents"/>
              <w:jc w:val="right"/>
            </w:pPr>
            <w:r>
              <w:t>0.8% (28)</w:t>
            </w:r>
          </w:p>
        </w:tc>
        <w:tc>
          <w:tcPr>
            <w:tcW w:w="1719" w:type="dxa"/>
            <w:vAlign w:val="center"/>
          </w:tcPr>
          <w:p w14:paraId="5967768F" w14:textId="77777777" w:rsidR="006A3E1E" w:rsidRDefault="00000000">
            <w:pPr>
              <w:pStyle w:val="TableContents"/>
              <w:jc w:val="right"/>
            </w:pPr>
            <w:r>
              <w:t>0.8% (26)</w:t>
            </w:r>
          </w:p>
        </w:tc>
      </w:tr>
    </w:tbl>
    <w:p w14:paraId="2BA7E660" w14:textId="77777777" w:rsidR="006A3E1E" w:rsidRDefault="00000000">
      <w:r>
        <w:rPr>
          <w:i/>
          <w:iCs/>
          <w:noProof/>
        </w:rPr>
        <mc:AlternateContent>
          <mc:Choice Requires="wps">
            <w:drawing>
              <wp:anchor distT="0" distB="0" distL="0" distR="0" simplePos="0" relativeHeight="2" behindDoc="0" locked="0" layoutInCell="0" allowOverlap="1" wp14:anchorId="680BE627" wp14:editId="2B89573D">
                <wp:simplePos x="0" y="0"/>
                <wp:positionH relativeFrom="column">
                  <wp:posOffset>29845</wp:posOffset>
                </wp:positionH>
                <wp:positionV relativeFrom="paragraph">
                  <wp:posOffset>113030</wp:posOffset>
                </wp:positionV>
                <wp:extent cx="6301105" cy="526415"/>
                <wp:effectExtent l="635" t="635" r="635" b="635"/>
                <wp:wrapTopAndBottom/>
                <wp:docPr id="1" name="Text Frame 2"/>
                <wp:cNvGraphicFramePr/>
                <a:graphic xmlns:a="http://schemas.openxmlformats.org/drawingml/2006/main">
                  <a:graphicData uri="http://schemas.microsoft.com/office/word/2010/wordprocessingShape">
                    <wps:wsp>
                      <wps:cNvSpPr txBox="1"/>
                      <wps:spPr>
                        <a:xfrm>
                          <a:off x="0" y="0"/>
                          <a:ext cx="6301080" cy="526320"/>
                        </a:xfrm>
                        <a:prstGeom prst="rect">
                          <a:avLst/>
                        </a:prstGeom>
                        <a:noFill/>
                        <a:ln w="0">
                          <a:solidFill>
                            <a:srgbClr val="000000"/>
                          </a:solidFill>
                        </a:ln>
                      </wps:spPr>
                      <wps:txbx>
                        <w:txbxContent>
                          <w:p w14:paraId="04E26EAA" w14:textId="77777777" w:rsidR="006A3E1E" w:rsidRDefault="00000000">
                            <w:pPr>
                              <w:overflowPunct w:val="0"/>
                            </w:pPr>
                            <w:r>
                              <w:t xml:space="preserve">Table 1: Statistics for assembly contiguity and completeness of </w:t>
                            </w:r>
                            <w:r>
                              <w:rPr>
                                <w:i/>
                                <w:iCs/>
                              </w:rPr>
                              <w:t>D. prolongata</w:t>
                            </w:r>
                            <w:r>
                              <w:t xml:space="preserve"> assembly alongside reference assemblies </w:t>
                            </w:r>
                            <w:r>
                              <w:rPr>
                                <w:i/>
                                <w:iCs/>
                              </w:rPr>
                              <w:t>D. rhopaloa</w:t>
                            </w:r>
                            <w:r>
                              <w:t xml:space="preserve"> GCF_018152115.1 and </w:t>
                            </w:r>
                            <w:r>
                              <w:rPr>
                                <w:i/>
                                <w:iCs/>
                              </w:rPr>
                              <w:t>D. melanogaster</w:t>
                            </w:r>
                            <w:r>
                              <w:t xml:space="preserve"> GCF_000001215.4.  BUSCO statistics are for the 3285 genes in the diptera_odb10 benchmark set.</w:t>
                            </w:r>
                          </w:p>
                        </w:txbxContent>
                      </wps:txbx>
                      <wps:bodyPr wrap="square" lIns="0" tIns="0" rIns="0" bIns="0" anchor="t">
                        <a:noAutofit/>
                      </wps:bodyPr>
                    </wps:wsp>
                  </a:graphicData>
                </a:graphic>
              </wp:anchor>
            </w:drawing>
          </mc:Choice>
          <mc:Fallback>
            <w:pict>
              <v:shapetype w14:anchorId="680BE627" id="_x0000_t202" coordsize="21600,21600" o:spt="202" path="m,l,21600r21600,l21600,xe">
                <v:stroke joinstyle="miter"/>
                <v:path gradientshapeok="t" o:connecttype="rect"/>
              </v:shapetype>
              <v:shape id="Text Frame 2" o:spid="_x0000_s1026" type="#_x0000_t202" style="position:absolute;margin-left:2.35pt;margin-top:8.9pt;width:496.15pt;height:41.4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" o:allowincell="f" filled="f" strokeweight="0">
                <v:textbox inset="0,0,0,0">
                  <w:txbxContent>
                    <w:p w14:paraId="04E26EAA" w14:textId="77777777" w:rsidR="006A3E1E" w:rsidRDefault="00000000">
                      <w:pPr>
                        <w:overflowPunct w:val="0"/>
                      </w:pPr>
                      <w:r>
                        <w:t xml:space="preserve">Table 1: Statistics for assembly contiguity and completeness of </w:t>
                      </w:r>
                      <w:r>
                        <w:rPr>
                          <w:i/>
                          <w:iCs/>
                        </w:rPr>
                        <w:t>D. prolongata</w:t>
                      </w:r>
                      <w:r>
                        <w:t xml:space="preserve"> assembly alongside reference assemblies </w:t>
                      </w:r>
                      <w:r>
                        <w:rPr>
                          <w:i/>
                          <w:iCs/>
                        </w:rPr>
                        <w:t>D. rhopaloa</w:t>
                      </w:r>
                      <w:r>
                        <w:t xml:space="preserve"> GCF_018152115.1 and </w:t>
                      </w:r>
                      <w:r>
                        <w:rPr>
                          <w:i/>
                          <w:iCs/>
                        </w:rPr>
                        <w:t>D. melanogaster</w:t>
                      </w:r>
                      <w:r>
                        <w:t xml:space="preserve"> GCF_000001215.4.  BUSCO statistics are for the 3285 genes in the diptera_odb10 benchmark set.</w:t>
                      </w:r>
                    </w:p>
                  </w:txbxContent>
                </v:textbox>
                <w10:wrap type="topAndBottom"/>
              </v:shape>
            </w:pict>
          </mc:Fallback>
        </mc:AlternateContent>
      </w:r>
    </w:p>
    <w:p w14:paraId="633DBB21" w14:textId="77777777" w:rsidR="006A3E1E" w:rsidRDefault="00000000">
      <w:pPr>
        <w:rPr>
          <w:i/>
          <w:iCs/>
        </w:rPr>
      </w:pPr>
      <w:r>
        <w:t>Assembly completeness</w:t>
      </w:r>
    </w:p>
    <w:p w14:paraId="5240BB0D" w14:textId="4D60261A" w:rsidR="006A3E1E" w:rsidRDefault="00000000">
      <w:pPr>
        <w:rPr>
          <w:ins w:id="56" w:author="Yige LUO" w:date="2023-05-06T15:18:00Z"/>
        </w:rPr>
      </w:pPr>
      <w:r>
        <w:tab/>
        <w:t xml:space="preserve">BUSCO results for assemblies (Table 1) </w:t>
      </w:r>
      <w:del w:id="57" w:author="Yige LUO" w:date="2023-05-06T15:54:00Z">
        <w:r w:rsidDel="001A363C">
          <w:delText xml:space="preserve">shows </w:delText>
        </w:r>
      </w:del>
      <w:ins w:id="58" w:author="Yige LUO" w:date="2023-05-06T15:54:00Z">
        <w:r w:rsidR="001A363C">
          <w:t>show</w:t>
        </w:r>
        <w:r w:rsidR="001A363C">
          <w:t xml:space="preserve"> </w:t>
        </w:r>
      </w:ins>
      <w:ins w:id="59" w:author="Yige LUO" w:date="2023-05-06T15:55:00Z">
        <w:r w:rsidR="001A363C">
          <w:t xml:space="preserve">a </w:t>
        </w:r>
      </w:ins>
      <w:r>
        <w:t xml:space="preserve">comparable degree of completeness for the 3285 genes in the BUSCO dipteran benchmark set between </w:t>
      </w:r>
      <w:r>
        <w:rPr>
          <w:i/>
          <w:iCs/>
        </w:rPr>
        <w:t>D. prolongata</w:t>
      </w:r>
      <w:r>
        <w:t xml:space="preserve"> assembly and references, with 3236 complete for </w:t>
      </w:r>
      <w:r>
        <w:rPr>
          <w:i/>
          <w:iCs/>
        </w:rPr>
        <w:t>D. prolongata</w:t>
      </w:r>
      <w:r>
        <w:t xml:space="preserve">, 3233 complete for </w:t>
      </w:r>
      <w:r>
        <w:rPr>
          <w:i/>
          <w:iCs/>
        </w:rPr>
        <w:t>D. rhopaloa</w:t>
      </w:r>
      <w:r>
        <w:t xml:space="preserve">, and 3243 complete for </w:t>
      </w:r>
      <w:r>
        <w:rPr>
          <w:i/>
          <w:iCs/>
        </w:rPr>
        <w:t>D. melanogaster</w:t>
      </w:r>
      <w:r>
        <w:t xml:space="preserve">.  The whole genome alignment between the </w:t>
      </w:r>
      <w:r>
        <w:rPr>
          <w:i/>
          <w:iCs/>
        </w:rPr>
        <w:t>D. prolongata</w:t>
      </w:r>
      <w:r>
        <w:t xml:space="preserve"> assembly and </w:t>
      </w:r>
      <w:ins w:id="60" w:author="Yige LUO" w:date="2023-05-06T15:54:00Z">
        <w:r w:rsidR="001A363C">
          <w:t xml:space="preserve">the </w:t>
        </w:r>
      </w:ins>
      <w:r>
        <w:rPr>
          <w:i/>
          <w:iCs/>
        </w:rPr>
        <w:t>D. rhopaloa</w:t>
      </w:r>
      <w:r>
        <w:t xml:space="preserve"> reference (Fig </w:t>
      </w:r>
      <w:del w:id="61" w:author="Yige LUO" w:date="2023-05-06T16:04:00Z">
        <w:r w:rsidDel="006E4DC4">
          <w:delText>2</w:delText>
        </w:r>
      </w:del>
      <w:ins w:id="62" w:author="Yige LUO" w:date="2023-05-06T16:04:00Z">
        <w:r w:rsidR="006E4DC4">
          <w:t>3</w:t>
        </w:r>
      </w:ins>
      <w:r>
        <w:t>) further shows near complete</w:t>
      </w:r>
      <w:ins w:id="63" w:author="Yige LUO" w:date="2023-05-06T15:55:00Z">
        <w:r w:rsidR="001A363C">
          <w:t>,</w:t>
        </w:r>
      </w:ins>
      <w:r>
        <w:t xml:space="preserve"> highly contiguous coverage of the entire reference with regions of </w:t>
      </w:r>
      <w:r>
        <w:rPr>
          <w:i/>
          <w:iCs/>
        </w:rPr>
        <w:t>D. prolongata</w:t>
      </w:r>
      <w:r>
        <w:t xml:space="preserve"> scaffolds.  </w:t>
      </w:r>
    </w:p>
    <w:p w14:paraId="26513318" w14:textId="77777777" w:rsidR="00BB1F6E" w:rsidRDefault="00BB1F6E">
      <w:pPr>
        <w:rPr>
          <w:i/>
          <w:iCs/>
        </w:rPr>
      </w:pPr>
    </w:p>
    <w:p w14:paraId="1522AF13" w14:textId="77777777" w:rsidR="00BB1F6E" w:rsidRDefault="00BB1F6E" w:rsidP="00BB1F6E">
      <w:pPr>
        <w:rPr>
          <w:ins w:id="64" w:author="Yige LUO" w:date="2023-05-06T15:18:00Z"/>
        </w:rPr>
      </w:pPr>
      <w:ins w:id="65" w:author="Yige LUO" w:date="2023-05-06T15:18:00Z">
        <w:r>
          <w:t xml:space="preserve">Repeat </w:t>
        </w:r>
        <w:proofErr w:type="gramStart"/>
        <w:r>
          <w:t>annotation</w:t>
        </w:r>
        <w:proofErr w:type="gramEnd"/>
      </w:ins>
    </w:p>
    <w:p w14:paraId="6EA315C9" w14:textId="4D8A7821" w:rsidR="00BB1F6E" w:rsidRDefault="00BB1F6E" w:rsidP="00BB1F6E">
      <w:pPr>
        <w:rPr>
          <w:ins w:id="66" w:author="Yige LUO" w:date="2023-05-06T15:18:00Z"/>
        </w:rPr>
      </w:pPr>
      <w:ins w:id="67" w:author="Yige LUO" w:date="2023-05-06T15:18:00Z">
        <w:r>
          <w:tab/>
          <w:t xml:space="preserve">The </w:t>
        </w:r>
      </w:ins>
      <w:ins w:id="68" w:author="Yige LUO" w:date="2023-05-06T16:00:00Z">
        <w:r w:rsidR="00785121" w:rsidRPr="00785121">
          <w:rPr>
            <w:i/>
            <w:iCs/>
            <w:rPrChange w:id="69" w:author="Yige LUO" w:date="2023-05-06T16:01:00Z">
              <w:rPr/>
            </w:rPrChange>
          </w:rPr>
          <w:t>D. prolongata</w:t>
        </w:r>
        <w:r w:rsidR="00785121">
          <w:t xml:space="preserve"> </w:t>
        </w:r>
      </w:ins>
      <w:ins w:id="70" w:author="Yige LUO" w:date="2023-05-06T15:18:00Z">
        <w:r w:rsidRPr="007946C6">
          <w:t xml:space="preserve">genome is moderately repetitive, with transposable elements and simple repeats comprising about 13% of its sequence, of which 38.4% are tandem repeats and 28.3% </w:t>
        </w:r>
      </w:ins>
      <w:ins w:id="71" w:author="Yige LUO" w:date="2023-05-06T15:54:00Z">
        <w:r w:rsidR="001A363C">
          <w:t xml:space="preserve">are </w:t>
        </w:r>
      </w:ins>
      <w:ins w:id="72" w:author="Yige LUO" w:date="2023-05-06T15:18:00Z">
        <w:r w:rsidRPr="007946C6">
          <w:t xml:space="preserve">LTR retrotransposons (Table </w:t>
        </w:r>
        <w:r>
          <w:t>S</w:t>
        </w:r>
        <w:r>
          <w:t>1</w:t>
        </w:r>
        <w:r w:rsidRPr="007946C6">
          <w:t>).</w:t>
        </w:r>
      </w:ins>
    </w:p>
    <w:p w14:paraId="0187AE78" w14:textId="77777777" w:rsidR="00BB1F6E" w:rsidRPr="00271980" w:rsidRDefault="00BB1F6E" w:rsidP="00BB1F6E">
      <w:pPr>
        <w:rPr>
          <w:ins w:id="73" w:author="Yige LUO" w:date="2023-05-06T15:18:00Z"/>
        </w:rPr>
      </w:pPr>
    </w:p>
    <w:tbl>
      <w:tblPr>
        <w:tblW w:w="0" w:type="auto"/>
        <w:tblCellMar>
          <w:left w:w="0" w:type="dxa"/>
          <w:right w:w="0" w:type="dxa"/>
        </w:tblCellMar>
        <w:tblLook w:val="04A0" w:firstRow="1" w:lastRow="0" w:firstColumn="1" w:lastColumn="0" w:noHBand="0" w:noVBand="1"/>
        <w:tblCaption w:val=""/>
        <w:tblDescription w:val=""/>
        <w:tblPrChange w:id="74" w:author="Yige LUO" w:date="2023-05-06T15:59:00Z">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PrChange>
      </w:tblPr>
      <w:tblGrid>
        <w:gridCol w:w="3512"/>
        <w:gridCol w:w="1747"/>
        <w:tblGridChange w:id="75">
          <w:tblGrid>
            <w:gridCol w:w="3512"/>
            <w:gridCol w:w="1747"/>
          </w:tblGrid>
        </w:tblGridChange>
      </w:tblGrid>
      <w:tr w:rsidR="00BB1F6E" w:rsidRPr="00271980" w14:paraId="55E223E7" w14:textId="77777777" w:rsidTr="00941641">
        <w:trPr>
          <w:ins w:id="76" w:author="Yige LUO" w:date="2023-05-06T15:18:00Z"/>
        </w:trPr>
        <w:tc>
          <w:tcPr>
            <w:tcW w:w="3485" w:type="dxa"/>
            <w:tcBorders>
              <w:top w:val="single" w:sz="4" w:space="0" w:color="auto"/>
              <w:bottom w:val="single" w:sz="4" w:space="0" w:color="auto"/>
            </w:tcBorders>
            <w:tcMar>
              <w:top w:w="80" w:type="dxa"/>
              <w:left w:w="80" w:type="dxa"/>
              <w:bottom w:w="80" w:type="dxa"/>
              <w:right w:w="80" w:type="dxa"/>
            </w:tcMar>
            <w:hideMark/>
            <w:tcPrChange w:id="77"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4D3CDB2E" w14:textId="77777777" w:rsidR="00BB1F6E" w:rsidRPr="00271980" w:rsidRDefault="00BB1F6E" w:rsidP="00711D5E">
            <w:pPr>
              <w:suppressAutoHyphens w:val="0"/>
              <w:rPr>
                <w:ins w:id="78" w:author="Yige LUO" w:date="2023-05-06T15:18:00Z"/>
                <w:rFonts w:ascii="Calibri" w:eastAsia="Times New Roman" w:hAnsi="Calibri" w:cs="Calibri"/>
                <w:kern w:val="0"/>
                <w:sz w:val="22"/>
                <w:szCs w:val="22"/>
                <w:lang w:bidi="ar-SA"/>
              </w:rPr>
            </w:pPr>
            <w:ins w:id="79" w:author="Yige LUO" w:date="2023-05-06T15:18:00Z">
              <w:r w:rsidRPr="00271980">
                <w:rPr>
                  <w:rFonts w:ascii="Calibri" w:eastAsia="Times New Roman" w:hAnsi="Calibri" w:cs="Calibri"/>
                  <w:kern w:val="0"/>
                  <w:sz w:val="22"/>
                  <w:szCs w:val="22"/>
                  <w:lang w:bidi="ar-SA"/>
                </w:rPr>
                <w:t>Repeat group</w:t>
              </w:r>
            </w:ins>
          </w:p>
        </w:tc>
        <w:tc>
          <w:tcPr>
            <w:tcW w:w="1747" w:type="dxa"/>
            <w:tcBorders>
              <w:top w:val="single" w:sz="4" w:space="0" w:color="auto"/>
              <w:bottom w:val="single" w:sz="4" w:space="0" w:color="auto"/>
            </w:tcBorders>
            <w:tcMar>
              <w:top w:w="80" w:type="dxa"/>
              <w:left w:w="80" w:type="dxa"/>
              <w:bottom w:w="80" w:type="dxa"/>
              <w:right w:w="80" w:type="dxa"/>
            </w:tcMar>
            <w:hideMark/>
            <w:tcPrChange w:id="80" w:author="Yige LUO" w:date="2023-05-06T15:59:00Z">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32B14649" w14:textId="77777777" w:rsidR="00BB1F6E" w:rsidRPr="00271980" w:rsidRDefault="00BB1F6E" w:rsidP="00711D5E">
            <w:pPr>
              <w:suppressAutoHyphens w:val="0"/>
              <w:rPr>
                <w:ins w:id="81" w:author="Yige LUO" w:date="2023-05-06T15:18:00Z"/>
                <w:rFonts w:ascii="Calibri" w:eastAsia="Times New Roman" w:hAnsi="Calibri" w:cs="Calibri"/>
                <w:kern w:val="0"/>
                <w:sz w:val="22"/>
                <w:szCs w:val="22"/>
                <w:lang w:bidi="ar-SA"/>
              </w:rPr>
            </w:pPr>
            <w:ins w:id="82" w:author="Yige LUO" w:date="2023-05-06T15:18:00Z">
              <w:r w:rsidRPr="00271980">
                <w:rPr>
                  <w:rFonts w:ascii="Calibri" w:eastAsia="Times New Roman" w:hAnsi="Calibri" w:cs="Calibri"/>
                  <w:kern w:val="0"/>
                  <w:sz w:val="22"/>
                  <w:szCs w:val="22"/>
                  <w:lang w:bidi="ar-SA"/>
                </w:rPr>
                <w:t>% of the genome</w:t>
              </w:r>
            </w:ins>
          </w:p>
        </w:tc>
      </w:tr>
      <w:tr w:rsidR="00BB1F6E" w:rsidRPr="00271980" w14:paraId="7F12AE0A" w14:textId="77777777" w:rsidTr="00941641">
        <w:trPr>
          <w:ins w:id="83" w:author="Yige LUO" w:date="2023-05-06T15:18:00Z"/>
        </w:trPr>
        <w:tc>
          <w:tcPr>
            <w:tcW w:w="3485" w:type="dxa"/>
            <w:tcBorders>
              <w:top w:val="single" w:sz="4" w:space="0" w:color="auto"/>
            </w:tcBorders>
            <w:tcMar>
              <w:top w:w="80" w:type="dxa"/>
              <w:left w:w="80" w:type="dxa"/>
              <w:bottom w:w="80" w:type="dxa"/>
              <w:right w:w="80" w:type="dxa"/>
            </w:tcMar>
            <w:hideMark/>
            <w:tcPrChange w:id="84"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5F883666" w14:textId="77777777" w:rsidR="00BB1F6E" w:rsidRPr="00271980" w:rsidRDefault="00BB1F6E" w:rsidP="00711D5E">
            <w:pPr>
              <w:suppressAutoHyphens w:val="0"/>
              <w:rPr>
                <w:ins w:id="85" w:author="Yige LUO" w:date="2023-05-06T15:18:00Z"/>
                <w:rFonts w:ascii="Calibri" w:eastAsia="Times New Roman" w:hAnsi="Calibri" w:cs="Calibri"/>
                <w:kern w:val="0"/>
                <w:sz w:val="22"/>
                <w:szCs w:val="22"/>
                <w:lang w:bidi="ar-SA"/>
              </w:rPr>
            </w:pPr>
            <w:ins w:id="86" w:author="Yige LUO" w:date="2023-05-06T15:18:00Z">
              <w:r w:rsidRPr="00271980">
                <w:rPr>
                  <w:rFonts w:ascii="Calibri" w:eastAsia="Times New Roman" w:hAnsi="Calibri" w:cs="Calibri"/>
                  <w:kern w:val="0"/>
                  <w:sz w:val="22"/>
                  <w:szCs w:val="22"/>
                  <w:lang w:bidi="ar-SA"/>
                </w:rPr>
                <w:t>DNA transposons</w:t>
              </w:r>
            </w:ins>
          </w:p>
        </w:tc>
        <w:tc>
          <w:tcPr>
            <w:tcW w:w="1646" w:type="dxa"/>
            <w:tcBorders>
              <w:top w:val="single" w:sz="4" w:space="0" w:color="auto"/>
            </w:tcBorders>
            <w:tcMar>
              <w:top w:w="80" w:type="dxa"/>
              <w:left w:w="80" w:type="dxa"/>
              <w:bottom w:w="80" w:type="dxa"/>
              <w:right w:w="80" w:type="dxa"/>
            </w:tcMar>
            <w:hideMark/>
            <w:tcPrChange w:id="87"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079BCCF6" w14:textId="77777777" w:rsidR="00BB1F6E" w:rsidRPr="00271980" w:rsidRDefault="00BB1F6E" w:rsidP="00711D5E">
            <w:pPr>
              <w:suppressAutoHyphens w:val="0"/>
              <w:rPr>
                <w:ins w:id="88" w:author="Yige LUO" w:date="2023-05-06T15:18:00Z"/>
                <w:rFonts w:ascii="Calibri" w:eastAsia="Times New Roman" w:hAnsi="Calibri" w:cs="Calibri"/>
                <w:kern w:val="0"/>
                <w:sz w:val="22"/>
                <w:szCs w:val="22"/>
                <w:lang w:bidi="ar-SA"/>
              </w:rPr>
            </w:pPr>
            <w:ins w:id="89" w:author="Yige LUO" w:date="2023-05-06T15:18:00Z">
              <w:r w:rsidRPr="00271980">
                <w:rPr>
                  <w:rFonts w:ascii="Calibri" w:eastAsia="Times New Roman" w:hAnsi="Calibri" w:cs="Calibri"/>
                  <w:kern w:val="0"/>
                  <w:sz w:val="22"/>
                  <w:szCs w:val="22"/>
                  <w:lang w:bidi="ar-SA"/>
                </w:rPr>
                <w:t xml:space="preserve">0.45% </w:t>
              </w:r>
            </w:ins>
          </w:p>
        </w:tc>
      </w:tr>
      <w:tr w:rsidR="00BB1F6E" w:rsidRPr="00271980" w14:paraId="33661ECE" w14:textId="77777777" w:rsidTr="00941641">
        <w:trPr>
          <w:ins w:id="90" w:author="Yige LUO" w:date="2023-05-06T15:18:00Z"/>
        </w:trPr>
        <w:tc>
          <w:tcPr>
            <w:tcW w:w="3485" w:type="dxa"/>
            <w:tcMar>
              <w:top w:w="80" w:type="dxa"/>
              <w:left w:w="80" w:type="dxa"/>
              <w:bottom w:w="80" w:type="dxa"/>
              <w:right w:w="80" w:type="dxa"/>
            </w:tcMar>
            <w:hideMark/>
            <w:tcPrChange w:id="91"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0AABAA13" w14:textId="77777777" w:rsidR="00BB1F6E" w:rsidRPr="00271980" w:rsidRDefault="00BB1F6E" w:rsidP="00711D5E">
            <w:pPr>
              <w:suppressAutoHyphens w:val="0"/>
              <w:rPr>
                <w:ins w:id="92" w:author="Yige LUO" w:date="2023-05-06T15:18:00Z"/>
                <w:rFonts w:ascii="Calibri" w:eastAsia="Times New Roman" w:hAnsi="Calibri" w:cs="Calibri"/>
                <w:kern w:val="0"/>
                <w:sz w:val="22"/>
                <w:szCs w:val="22"/>
                <w:lang w:bidi="ar-SA"/>
              </w:rPr>
            </w:pPr>
            <w:ins w:id="93" w:author="Yige LUO" w:date="2023-05-06T15:18:00Z">
              <w:r w:rsidRPr="00271980">
                <w:rPr>
                  <w:rFonts w:ascii="Calibri" w:eastAsia="Times New Roman" w:hAnsi="Calibri" w:cs="Calibri"/>
                  <w:kern w:val="0"/>
                  <w:sz w:val="22"/>
                  <w:szCs w:val="22"/>
                  <w:lang w:bidi="ar-SA"/>
                </w:rPr>
                <w:t>Non-LTR retrotransposons (LINEs)</w:t>
              </w:r>
            </w:ins>
          </w:p>
        </w:tc>
        <w:tc>
          <w:tcPr>
            <w:tcW w:w="1646" w:type="dxa"/>
            <w:tcMar>
              <w:top w:w="80" w:type="dxa"/>
              <w:left w:w="80" w:type="dxa"/>
              <w:bottom w:w="80" w:type="dxa"/>
              <w:right w:w="80" w:type="dxa"/>
            </w:tcMar>
            <w:hideMark/>
            <w:tcPrChange w:id="94"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76A858DD" w14:textId="77777777" w:rsidR="00BB1F6E" w:rsidRPr="00271980" w:rsidRDefault="00BB1F6E" w:rsidP="00711D5E">
            <w:pPr>
              <w:suppressAutoHyphens w:val="0"/>
              <w:rPr>
                <w:ins w:id="95" w:author="Yige LUO" w:date="2023-05-06T15:18:00Z"/>
                <w:rFonts w:ascii="Calibri" w:eastAsia="Times New Roman" w:hAnsi="Calibri" w:cs="Calibri"/>
                <w:kern w:val="0"/>
                <w:sz w:val="22"/>
                <w:szCs w:val="22"/>
                <w:lang w:bidi="ar-SA"/>
              </w:rPr>
            </w:pPr>
            <w:ins w:id="96" w:author="Yige LUO" w:date="2023-05-06T15:18:00Z">
              <w:r w:rsidRPr="00271980">
                <w:rPr>
                  <w:rFonts w:ascii="Calibri" w:eastAsia="Times New Roman" w:hAnsi="Calibri" w:cs="Calibri"/>
                  <w:kern w:val="0"/>
                  <w:sz w:val="22"/>
                  <w:szCs w:val="22"/>
                  <w:lang w:bidi="ar-SA"/>
                </w:rPr>
                <w:t>1.53%</w:t>
              </w:r>
            </w:ins>
          </w:p>
        </w:tc>
      </w:tr>
      <w:tr w:rsidR="00BB1F6E" w:rsidRPr="00271980" w14:paraId="4867EE7B" w14:textId="77777777" w:rsidTr="00941641">
        <w:trPr>
          <w:ins w:id="97" w:author="Yige LUO" w:date="2023-05-06T15:18:00Z"/>
        </w:trPr>
        <w:tc>
          <w:tcPr>
            <w:tcW w:w="3485" w:type="dxa"/>
            <w:tcMar>
              <w:top w:w="80" w:type="dxa"/>
              <w:left w:w="80" w:type="dxa"/>
              <w:bottom w:w="80" w:type="dxa"/>
              <w:right w:w="80" w:type="dxa"/>
            </w:tcMar>
            <w:hideMark/>
            <w:tcPrChange w:id="98"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6FB89CE0" w14:textId="77777777" w:rsidR="00BB1F6E" w:rsidRPr="00271980" w:rsidRDefault="00BB1F6E" w:rsidP="00711D5E">
            <w:pPr>
              <w:suppressAutoHyphens w:val="0"/>
              <w:rPr>
                <w:ins w:id="99" w:author="Yige LUO" w:date="2023-05-06T15:18:00Z"/>
                <w:rFonts w:ascii="Calibri" w:eastAsia="Times New Roman" w:hAnsi="Calibri" w:cs="Calibri"/>
                <w:kern w:val="0"/>
                <w:sz w:val="22"/>
                <w:szCs w:val="22"/>
                <w:lang w:bidi="ar-SA"/>
              </w:rPr>
            </w:pPr>
            <w:ins w:id="100" w:author="Yige LUO" w:date="2023-05-06T15:18:00Z">
              <w:r w:rsidRPr="00271980">
                <w:rPr>
                  <w:rFonts w:ascii="Calibri" w:eastAsia="Times New Roman" w:hAnsi="Calibri" w:cs="Calibri"/>
                  <w:kern w:val="0"/>
                  <w:sz w:val="22"/>
                  <w:szCs w:val="22"/>
                  <w:lang w:bidi="ar-SA"/>
                </w:rPr>
                <w:t>LTR retrotransposons</w:t>
              </w:r>
            </w:ins>
          </w:p>
        </w:tc>
        <w:tc>
          <w:tcPr>
            <w:tcW w:w="1646" w:type="dxa"/>
            <w:tcMar>
              <w:top w:w="80" w:type="dxa"/>
              <w:left w:w="80" w:type="dxa"/>
              <w:bottom w:w="80" w:type="dxa"/>
              <w:right w:w="80" w:type="dxa"/>
            </w:tcMar>
            <w:hideMark/>
            <w:tcPrChange w:id="101"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186727A0" w14:textId="77777777" w:rsidR="00BB1F6E" w:rsidRPr="00271980" w:rsidRDefault="00BB1F6E" w:rsidP="00711D5E">
            <w:pPr>
              <w:suppressAutoHyphens w:val="0"/>
              <w:rPr>
                <w:ins w:id="102" w:author="Yige LUO" w:date="2023-05-06T15:18:00Z"/>
                <w:rFonts w:ascii="Calibri" w:eastAsia="Times New Roman" w:hAnsi="Calibri" w:cs="Calibri"/>
                <w:kern w:val="0"/>
                <w:sz w:val="22"/>
                <w:szCs w:val="22"/>
                <w:lang w:bidi="ar-SA"/>
              </w:rPr>
            </w:pPr>
            <w:ins w:id="103" w:author="Yige LUO" w:date="2023-05-06T15:18:00Z">
              <w:r w:rsidRPr="00271980">
                <w:rPr>
                  <w:rFonts w:ascii="Calibri" w:eastAsia="Times New Roman" w:hAnsi="Calibri" w:cs="Calibri"/>
                  <w:kern w:val="0"/>
                  <w:sz w:val="22"/>
                  <w:szCs w:val="22"/>
                  <w:lang w:bidi="ar-SA"/>
                </w:rPr>
                <w:t>3.68%</w:t>
              </w:r>
            </w:ins>
          </w:p>
        </w:tc>
      </w:tr>
      <w:tr w:rsidR="00BB1F6E" w:rsidRPr="00271980" w14:paraId="636641D0" w14:textId="77777777" w:rsidTr="00941641">
        <w:trPr>
          <w:ins w:id="104" w:author="Yige LUO" w:date="2023-05-06T15:18:00Z"/>
        </w:trPr>
        <w:tc>
          <w:tcPr>
            <w:tcW w:w="3485" w:type="dxa"/>
            <w:tcMar>
              <w:top w:w="80" w:type="dxa"/>
              <w:left w:w="80" w:type="dxa"/>
              <w:bottom w:w="80" w:type="dxa"/>
              <w:right w:w="80" w:type="dxa"/>
            </w:tcMar>
            <w:hideMark/>
            <w:tcPrChange w:id="105"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5634B7DA" w14:textId="77777777" w:rsidR="00BB1F6E" w:rsidRPr="00271980" w:rsidRDefault="00BB1F6E" w:rsidP="00711D5E">
            <w:pPr>
              <w:suppressAutoHyphens w:val="0"/>
              <w:rPr>
                <w:ins w:id="106" w:author="Yige LUO" w:date="2023-05-06T15:18:00Z"/>
                <w:rFonts w:ascii="Calibri" w:eastAsia="Times New Roman" w:hAnsi="Calibri" w:cs="Calibri"/>
                <w:kern w:val="0"/>
                <w:sz w:val="22"/>
                <w:szCs w:val="22"/>
                <w:lang w:bidi="ar-SA"/>
              </w:rPr>
            </w:pPr>
            <w:ins w:id="107" w:author="Yige LUO" w:date="2023-05-06T15:18:00Z">
              <w:r w:rsidRPr="00271980">
                <w:rPr>
                  <w:rFonts w:ascii="Calibri" w:eastAsia="Times New Roman" w:hAnsi="Calibri" w:cs="Calibri"/>
                  <w:kern w:val="0"/>
                  <w:sz w:val="22"/>
                  <w:szCs w:val="22"/>
                  <w:lang w:bidi="ar-SA"/>
                </w:rPr>
                <w:t>SINEs</w:t>
              </w:r>
            </w:ins>
          </w:p>
        </w:tc>
        <w:tc>
          <w:tcPr>
            <w:tcW w:w="1646" w:type="dxa"/>
            <w:tcMar>
              <w:top w:w="80" w:type="dxa"/>
              <w:left w:w="80" w:type="dxa"/>
              <w:bottom w:w="80" w:type="dxa"/>
              <w:right w:w="80" w:type="dxa"/>
            </w:tcMar>
            <w:hideMark/>
            <w:tcPrChange w:id="108"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3F7E17DD" w14:textId="77777777" w:rsidR="00BB1F6E" w:rsidRPr="00271980" w:rsidRDefault="00BB1F6E" w:rsidP="00711D5E">
            <w:pPr>
              <w:suppressAutoHyphens w:val="0"/>
              <w:rPr>
                <w:ins w:id="109" w:author="Yige LUO" w:date="2023-05-06T15:18:00Z"/>
                <w:rFonts w:ascii="Calibri" w:eastAsia="Times New Roman" w:hAnsi="Calibri" w:cs="Calibri"/>
                <w:kern w:val="0"/>
                <w:sz w:val="22"/>
                <w:szCs w:val="22"/>
                <w:lang w:bidi="ar-SA"/>
              </w:rPr>
            </w:pPr>
            <w:ins w:id="110" w:author="Yige LUO" w:date="2023-05-06T15:18:00Z">
              <w:r w:rsidRPr="00271980">
                <w:rPr>
                  <w:rFonts w:ascii="Calibri" w:eastAsia="Times New Roman" w:hAnsi="Calibri" w:cs="Calibri"/>
                  <w:kern w:val="0"/>
                  <w:sz w:val="22"/>
                  <w:szCs w:val="22"/>
                  <w:lang w:bidi="ar-SA"/>
                </w:rPr>
                <w:t>0%</w:t>
              </w:r>
            </w:ins>
          </w:p>
        </w:tc>
      </w:tr>
      <w:tr w:rsidR="00BB1F6E" w:rsidRPr="00271980" w14:paraId="41A17C63" w14:textId="77777777" w:rsidTr="00941641">
        <w:trPr>
          <w:ins w:id="111" w:author="Yige LUO" w:date="2023-05-06T15:18:00Z"/>
        </w:trPr>
        <w:tc>
          <w:tcPr>
            <w:tcW w:w="3512" w:type="dxa"/>
            <w:tcMar>
              <w:top w:w="80" w:type="dxa"/>
              <w:left w:w="80" w:type="dxa"/>
              <w:bottom w:w="80" w:type="dxa"/>
              <w:right w:w="80" w:type="dxa"/>
            </w:tcMar>
            <w:hideMark/>
            <w:tcPrChange w:id="112" w:author="Yige LUO" w:date="2023-05-06T15:59:00Z">
              <w:tcPr>
                <w:tcW w:w="3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64F7C22B" w14:textId="77777777" w:rsidR="00BB1F6E" w:rsidRPr="00271980" w:rsidRDefault="00BB1F6E" w:rsidP="00711D5E">
            <w:pPr>
              <w:suppressAutoHyphens w:val="0"/>
              <w:rPr>
                <w:ins w:id="113" w:author="Yige LUO" w:date="2023-05-06T15:18:00Z"/>
                <w:rFonts w:ascii="Calibri" w:eastAsia="Times New Roman" w:hAnsi="Calibri" w:cs="Calibri"/>
                <w:kern w:val="0"/>
                <w:sz w:val="22"/>
                <w:szCs w:val="22"/>
                <w:lang w:bidi="ar-SA"/>
              </w:rPr>
            </w:pPr>
            <w:ins w:id="114" w:author="Yige LUO" w:date="2023-05-06T15:18:00Z">
              <w:r w:rsidRPr="00271980">
                <w:rPr>
                  <w:rFonts w:ascii="Calibri" w:eastAsia="Times New Roman" w:hAnsi="Calibri" w:cs="Calibri"/>
                  <w:kern w:val="0"/>
                  <w:sz w:val="22"/>
                  <w:szCs w:val="22"/>
                  <w:lang w:bidi="ar-SA"/>
                </w:rPr>
                <w:t xml:space="preserve">Low complexity and simple repeats </w:t>
              </w:r>
            </w:ins>
          </w:p>
        </w:tc>
        <w:tc>
          <w:tcPr>
            <w:tcW w:w="1619" w:type="dxa"/>
            <w:tcMar>
              <w:top w:w="80" w:type="dxa"/>
              <w:left w:w="80" w:type="dxa"/>
              <w:bottom w:w="80" w:type="dxa"/>
              <w:right w:w="80" w:type="dxa"/>
            </w:tcMar>
            <w:hideMark/>
            <w:tcPrChange w:id="115" w:author="Yige LUO" w:date="2023-05-06T15:59:00Z">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0FE0E442" w14:textId="77777777" w:rsidR="00BB1F6E" w:rsidRPr="00271980" w:rsidRDefault="00BB1F6E" w:rsidP="00711D5E">
            <w:pPr>
              <w:suppressAutoHyphens w:val="0"/>
              <w:rPr>
                <w:ins w:id="116" w:author="Yige LUO" w:date="2023-05-06T15:18:00Z"/>
                <w:rFonts w:ascii="Calibri" w:eastAsia="Times New Roman" w:hAnsi="Calibri" w:cs="Calibri"/>
                <w:kern w:val="0"/>
                <w:sz w:val="22"/>
                <w:szCs w:val="22"/>
                <w:lang w:bidi="ar-SA"/>
              </w:rPr>
            </w:pPr>
            <w:ins w:id="117" w:author="Yige LUO" w:date="2023-05-06T15:18:00Z">
              <w:r w:rsidRPr="00271980">
                <w:rPr>
                  <w:rFonts w:ascii="Calibri" w:eastAsia="Times New Roman" w:hAnsi="Calibri" w:cs="Calibri"/>
                  <w:kern w:val="0"/>
                  <w:sz w:val="22"/>
                  <w:szCs w:val="22"/>
                  <w:lang w:bidi="ar-SA"/>
                </w:rPr>
                <w:t>0.01%</w:t>
              </w:r>
            </w:ins>
          </w:p>
        </w:tc>
      </w:tr>
      <w:tr w:rsidR="00BB1F6E" w:rsidRPr="00271980" w14:paraId="2441C2C5" w14:textId="77777777" w:rsidTr="00941641">
        <w:trPr>
          <w:ins w:id="118" w:author="Yige LUO" w:date="2023-05-06T15:18:00Z"/>
        </w:trPr>
        <w:tc>
          <w:tcPr>
            <w:tcW w:w="3485" w:type="dxa"/>
            <w:tcMar>
              <w:top w:w="80" w:type="dxa"/>
              <w:left w:w="80" w:type="dxa"/>
              <w:bottom w:w="80" w:type="dxa"/>
              <w:right w:w="80" w:type="dxa"/>
            </w:tcMar>
            <w:hideMark/>
            <w:tcPrChange w:id="119"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6B2DB595" w14:textId="77777777" w:rsidR="00BB1F6E" w:rsidRPr="00271980" w:rsidRDefault="00BB1F6E" w:rsidP="00711D5E">
            <w:pPr>
              <w:suppressAutoHyphens w:val="0"/>
              <w:rPr>
                <w:ins w:id="120" w:author="Yige LUO" w:date="2023-05-06T15:18:00Z"/>
                <w:rFonts w:ascii="Calibri" w:eastAsia="Times New Roman" w:hAnsi="Calibri" w:cs="Calibri"/>
                <w:kern w:val="0"/>
                <w:sz w:val="22"/>
                <w:szCs w:val="22"/>
                <w:lang w:bidi="ar-SA"/>
              </w:rPr>
            </w:pPr>
            <w:ins w:id="121" w:author="Yige LUO" w:date="2023-05-06T15:18:00Z">
              <w:r w:rsidRPr="00271980">
                <w:rPr>
                  <w:rFonts w:ascii="Calibri" w:eastAsia="Times New Roman" w:hAnsi="Calibri" w:cs="Calibri"/>
                  <w:kern w:val="0"/>
                  <w:sz w:val="22"/>
                  <w:szCs w:val="22"/>
                  <w:lang w:bidi="ar-SA"/>
                </w:rPr>
                <w:t>Rolling Circle Transposon (RC)</w:t>
              </w:r>
            </w:ins>
          </w:p>
        </w:tc>
        <w:tc>
          <w:tcPr>
            <w:tcW w:w="1646" w:type="dxa"/>
            <w:tcMar>
              <w:top w:w="80" w:type="dxa"/>
              <w:left w:w="80" w:type="dxa"/>
              <w:bottom w:w="80" w:type="dxa"/>
              <w:right w:w="80" w:type="dxa"/>
            </w:tcMar>
            <w:hideMark/>
            <w:tcPrChange w:id="122"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539C0A3E" w14:textId="77777777" w:rsidR="00BB1F6E" w:rsidRPr="00271980" w:rsidRDefault="00BB1F6E" w:rsidP="00711D5E">
            <w:pPr>
              <w:suppressAutoHyphens w:val="0"/>
              <w:rPr>
                <w:ins w:id="123" w:author="Yige LUO" w:date="2023-05-06T15:18:00Z"/>
                <w:rFonts w:ascii="Calibri" w:eastAsia="Times New Roman" w:hAnsi="Calibri" w:cs="Calibri"/>
                <w:kern w:val="0"/>
                <w:sz w:val="22"/>
                <w:szCs w:val="22"/>
                <w:lang w:bidi="ar-SA"/>
              </w:rPr>
            </w:pPr>
            <w:ins w:id="124" w:author="Yige LUO" w:date="2023-05-06T15:18:00Z">
              <w:r w:rsidRPr="00271980">
                <w:rPr>
                  <w:rFonts w:ascii="Calibri" w:eastAsia="Times New Roman" w:hAnsi="Calibri" w:cs="Calibri"/>
                  <w:kern w:val="0"/>
                  <w:sz w:val="22"/>
                  <w:szCs w:val="22"/>
                  <w:lang w:bidi="ar-SA"/>
                </w:rPr>
                <w:t xml:space="preserve">0.75% </w:t>
              </w:r>
            </w:ins>
          </w:p>
        </w:tc>
      </w:tr>
      <w:tr w:rsidR="00BB1F6E" w:rsidRPr="00271980" w14:paraId="2AC6B9AF" w14:textId="77777777" w:rsidTr="00941641">
        <w:trPr>
          <w:ins w:id="125" w:author="Yige LUO" w:date="2023-05-06T15:18:00Z"/>
        </w:trPr>
        <w:tc>
          <w:tcPr>
            <w:tcW w:w="3485" w:type="dxa"/>
            <w:tcMar>
              <w:top w:w="80" w:type="dxa"/>
              <w:left w:w="80" w:type="dxa"/>
              <w:bottom w:w="80" w:type="dxa"/>
              <w:right w:w="80" w:type="dxa"/>
            </w:tcMar>
            <w:hideMark/>
            <w:tcPrChange w:id="126"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09D9B5AB" w14:textId="77777777" w:rsidR="00BB1F6E" w:rsidRPr="00271980" w:rsidRDefault="00BB1F6E" w:rsidP="00711D5E">
            <w:pPr>
              <w:suppressAutoHyphens w:val="0"/>
              <w:rPr>
                <w:ins w:id="127" w:author="Yige LUO" w:date="2023-05-06T15:18:00Z"/>
                <w:rFonts w:ascii="Calibri" w:eastAsia="Times New Roman" w:hAnsi="Calibri" w:cs="Calibri"/>
                <w:kern w:val="0"/>
                <w:sz w:val="22"/>
                <w:szCs w:val="22"/>
                <w:lang w:bidi="ar-SA"/>
              </w:rPr>
            </w:pPr>
            <w:ins w:id="128" w:author="Yige LUO" w:date="2023-05-06T15:18:00Z">
              <w:r w:rsidRPr="00271980">
                <w:rPr>
                  <w:rFonts w:ascii="Calibri" w:eastAsia="Times New Roman" w:hAnsi="Calibri" w:cs="Calibri"/>
                  <w:kern w:val="0"/>
                  <w:sz w:val="22"/>
                  <w:szCs w:val="22"/>
                  <w:lang w:bidi="ar-SA"/>
                </w:rPr>
                <w:t>Unknown class TE</w:t>
              </w:r>
            </w:ins>
          </w:p>
        </w:tc>
        <w:tc>
          <w:tcPr>
            <w:tcW w:w="1646" w:type="dxa"/>
            <w:tcMar>
              <w:top w:w="80" w:type="dxa"/>
              <w:left w:w="80" w:type="dxa"/>
              <w:bottom w:w="80" w:type="dxa"/>
              <w:right w:w="80" w:type="dxa"/>
            </w:tcMar>
            <w:hideMark/>
            <w:tcPrChange w:id="129"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001B1A25" w14:textId="77777777" w:rsidR="00BB1F6E" w:rsidRPr="00271980" w:rsidRDefault="00BB1F6E" w:rsidP="00711D5E">
            <w:pPr>
              <w:suppressAutoHyphens w:val="0"/>
              <w:rPr>
                <w:ins w:id="130" w:author="Yige LUO" w:date="2023-05-06T15:18:00Z"/>
                <w:rFonts w:ascii="Calibri" w:eastAsia="Times New Roman" w:hAnsi="Calibri" w:cs="Calibri"/>
                <w:kern w:val="0"/>
                <w:sz w:val="22"/>
                <w:szCs w:val="22"/>
                <w:lang w:bidi="ar-SA"/>
              </w:rPr>
            </w:pPr>
            <w:ins w:id="131" w:author="Yige LUO" w:date="2023-05-06T15:18:00Z">
              <w:r w:rsidRPr="00271980">
                <w:rPr>
                  <w:rFonts w:ascii="Calibri" w:eastAsia="Times New Roman" w:hAnsi="Calibri" w:cs="Calibri"/>
                  <w:kern w:val="0"/>
                  <w:sz w:val="22"/>
                  <w:szCs w:val="22"/>
                  <w:lang w:bidi="ar-SA"/>
                </w:rPr>
                <w:t>1.55%</w:t>
              </w:r>
            </w:ins>
          </w:p>
        </w:tc>
      </w:tr>
      <w:tr w:rsidR="00BB1F6E" w:rsidRPr="00271980" w14:paraId="3FFFD715" w14:textId="77777777" w:rsidTr="00941641">
        <w:trPr>
          <w:ins w:id="132" w:author="Yige LUO" w:date="2023-05-06T15:18:00Z"/>
        </w:trPr>
        <w:tc>
          <w:tcPr>
            <w:tcW w:w="3485" w:type="dxa"/>
            <w:tcMar>
              <w:top w:w="80" w:type="dxa"/>
              <w:left w:w="80" w:type="dxa"/>
              <w:bottom w:w="80" w:type="dxa"/>
              <w:right w:w="80" w:type="dxa"/>
            </w:tcMar>
            <w:hideMark/>
            <w:tcPrChange w:id="133"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24CE49EA" w14:textId="77777777" w:rsidR="00BB1F6E" w:rsidRPr="00271980" w:rsidRDefault="00BB1F6E" w:rsidP="00711D5E">
            <w:pPr>
              <w:suppressAutoHyphens w:val="0"/>
              <w:rPr>
                <w:ins w:id="134" w:author="Yige LUO" w:date="2023-05-06T15:18:00Z"/>
                <w:rFonts w:ascii="Calibri" w:eastAsia="Times New Roman" w:hAnsi="Calibri" w:cs="Calibri"/>
                <w:kern w:val="0"/>
                <w:sz w:val="22"/>
                <w:szCs w:val="22"/>
                <w:lang w:bidi="ar-SA"/>
              </w:rPr>
            </w:pPr>
            <w:ins w:id="135" w:author="Yige LUO" w:date="2023-05-06T15:18:00Z">
              <w:r w:rsidRPr="00271980">
                <w:rPr>
                  <w:rFonts w:ascii="Calibri" w:eastAsia="Times New Roman" w:hAnsi="Calibri" w:cs="Calibri"/>
                  <w:kern w:val="0"/>
                  <w:sz w:val="22"/>
                  <w:szCs w:val="22"/>
                  <w:lang w:bidi="ar-SA"/>
                </w:rPr>
                <w:t>Tandem repeats by TRF</w:t>
              </w:r>
            </w:ins>
          </w:p>
        </w:tc>
        <w:tc>
          <w:tcPr>
            <w:tcW w:w="1646" w:type="dxa"/>
            <w:tcMar>
              <w:top w:w="80" w:type="dxa"/>
              <w:left w:w="80" w:type="dxa"/>
              <w:bottom w:w="80" w:type="dxa"/>
              <w:right w:w="80" w:type="dxa"/>
            </w:tcMar>
            <w:hideMark/>
            <w:tcPrChange w:id="136"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18F667FB" w14:textId="77777777" w:rsidR="00BB1F6E" w:rsidRPr="00271980" w:rsidRDefault="00BB1F6E" w:rsidP="00711D5E">
            <w:pPr>
              <w:suppressAutoHyphens w:val="0"/>
              <w:rPr>
                <w:ins w:id="137" w:author="Yige LUO" w:date="2023-05-06T15:18:00Z"/>
                <w:rFonts w:ascii="Calibri" w:eastAsia="Times New Roman" w:hAnsi="Calibri" w:cs="Calibri"/>
                <w:kern w:val="0"/>
                <w:sz w:val="22"/>
                <w:szCs w:val="22"/>
                <w:lang w:bidi="ar-SA"/>
              </w:rPr>
            </w:pPr>
            <w:ins w:id="138" w:author="Yige LUO" w:date="2023-05-06T15:18:00Z">
              <w:r w:rsidRPr="00271980">
                <w:rPr>
                  <w:rFonts w:ascii="Calibri" w:eastAsia="Times New Roman" w:hAnsi="Calibri" w:cs="Calibri"/>
                  <w:kern w:val="0"/>
                  <w:sz w:val="22"/>
                  <w:szCs w:val="22"/>
                  <w:lang w:bidi="ar-SA"/>
                </w:rPr>
                <w:t>5.05%</w:t>
              </w:r>
            </w:ins>
          </w:p>
        </w:tc>
      </w:tr>
      <w:tr w:rsidR="00BB1F6E" w:rsidRPr="00271980" w14:paraId="302D981D" w14:textId="77777777" w:rsidTr="00941641">
        <w:trPr>
          <w:ins w:id="139" w:author="Yige LUO" w:date="2023-05-06T15:18:00Z"/>
        </w:trPr>
        <w:tc>
          <w:tcPr>
            <w:tcW w:w="3485" w:type="dxa"/>
            <w:tcBorders>
              <w:bottom w:val="single" w:sz="4" w:space="0" w:color="auto"/>
            </w:tcBorders>
            <w:tcMar>
              <w:top w:w="80" w:type="dxa"/>
              <w:left w:w="80" w:type="dxa"/>
              <w:bottom w:w="80" w:type="dxa"/>
              <w:right w:w="80" w:type="dxa"/>
            </w:tcMar>
            <w:hideMark/>
            <w:tcPrChange w:id="140" w:author="Yige LUO" w:date="2023-05-06T15:59:00Z">
              <w:tcPr>
                <w:tcW w:w="34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54EB24BB" w14:textId="77777777" w:rsidR="00BB1F6E" w:rsidRPr="00271980" w:rsidRDefault="00BB1F6E" w:rsidP="00711D5E">
            <w:pPr>
              <w:suppressAutoHyphens w:val="0"/>
              <w:rPr>
                <w:ins w:id="141" w:author="Yige LUO" w:date="2023-05-06T15:18:00Z"/>
                <w:rFonts w:ascii="Calibri" w:eastAsia="Times New Roman" w:hAnsi="Calibri" w:cs="Calibri"/>
                <w:kern w:val="0"/>
                <w:sz w:val="22"/>
                <w:szCs w:val="22"/>
                <w:lang w:bidi="ar-SA"/>
              </w:rPr>
            </w:pPr>
            <w:ins w:id="142" w:author="Yige LUO" w:date="2023-05-06T15:18:00Z">
              <w:r w:rsidRPr="00271980">
                <w:rPr>
                  <w:rFonts w:ascii="Calibri" w:eastAsia="Times New Roman" w:hAnsi="Calibri" w:cs="Calibri"/>
                  <w:kern w:val="0"/>
                  <w:sz w:val="22"/>
                  <w:szCs w:val="22"/>
                  <w:lang w:bidi="ar-SA"/>
                </w:rPr>
                <w:t>Total</w:t>
              </w:r>
            </w:ins>
          </w:p>
        </w:tc>
        <w:tc>
          <w:tcPr>
            <w:tcW w:w="1646" w:type="dxa"/>
            <w:tcBorders>
              <w:bottom w:val="single" w:sz="4" w:space="0" w:color="auto"/>
            </w:tcBorders>
            <w:tcMar>
              <w:top w:w="80" w:type="dxa"/>
              <w:left w:w="80" w:type="dxa"/>
              <w:bottom w:w="80" w:type="dxa"/>
              <w:right w:w="80" w:type="dxa"/>
            </w:tcMar>
            <w:hideMark/>
            <w:tcPrChange w:id="143" w:author="Yige LUO" w:date="2023-05-06T15:59:00Z">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cPrChange>
          </w:tcPr>
          <w:p w14:paraId="5BED0D8C" w14:textId="77777777" w:rsidR="00BB1F6E" w:rsidRPr="00271980" w:rsidRDefault="00BB1F6E" w:rsidP="00711D5E">
            <w:pPr>
              <w:suppressAutoHyphens w:val="0"/>
              <w:rPr>
                <w:ins w:id="144" w:author="Yige LUO" w:date="2023-05-06T15:18:00Z"/>
                <w:rFonts w:ascii="Calibri" w:eastAsia="Times New Roman" w:hAnsi="Calibri" w:cs="Calibri"/>
                <w:kern w:val="0"/>
                <w:sz w:val="22"/>
                <w:szCs w:val="22"/>
                <w:lang w:bidi="ar-SA"/>
              </w:rPr>
            </w:pPr>
            <w:ins w:id="145" w:author="Yige LUO" w:date="2023-05-06T15:18:00Z">
              <w:r w:rsidRPr="00271980">
                <w:rPr>
                  <w:rFonts w:ascii="Calibri" w:eastAsia="Times New Roman" w:hAnsi="Calibri" w:cs="Calibri"/>
                  <w:kern w:val="0"/>
                  <w:sz w:val="22"/>
                  <w:szCs w:val="22"/>
                  <w:lang w:bidi="ar-SA"/>
                </w:rPr>
                <w:t xml:space="preserve">13.02% </w:t>
              </w:r>
            </w:ins>
          </w:p>
        </w:tc>
      </w:tr>
    </w:tbl>
    <w:p w14:paraId="60316BB9" w14:textId="77777777" w:rsidR="00BB1F6E" w:rsidRPr="00711D5E" w:rsidRDefault="00BB1F6E" w:rsidP="00BB1F6E">
      <w:pPr>
        <w:rPr>
          <w:ins w:id="146" w:author="Yige LUO" w:date="2023-05-06T15:18:00Z"/>
        </w:rPr>
      </w:pPr>
    </w:p>
    <w:p w14:paraId="62FE7438" w14:textId="7C9A1444" w:rsidR="00BB1F6E" w:rsidRPr="00E63E40" w:rsidRDefault="00BB1F6E" w:rsidP="00BB1F6E">
      <w:pPr>
        <w:rPr>
          <w:ins w:id="147" w:author="Yige LUO" w:date="2023-05-06T15:18:00Z"/>
          <w:rPrChange w:id="148" w:author="Yige LUO" w:date="2023-05-06T15:59:00Z">
            <w:rPr>
              <w:ins w:id="149" w:author="Yige LUO" w:date="2023-05-06T15:18:00Z"/>
              <w:i/>
              <w:iCs/>
            </w:rPr>
          </w:rPrChange>
        </w:rPr>
      </w:pPr>
      <w:ins w:id="150" w:author="Yige LUO" w:date="2023-05-06T15:18:00Z">
        <w:r w:rsidRPr="00E63E40">
          <w:rPr>
            <w:rPrChange w:id="151" w:author="Yige LUO" w:date="2023-05-06T15:59:00Z">
              <w:rPr>
                <w:i/>
                <w:iCs/>
              </w:rPr>
            </w:rPrChange>
          </w:rPr>
          <w:t>Supplementary</w:t>
        </w:r>
        <w:r w:rsidRPr="00E63E40">
          <w:rPr>
            <w:rPrChange w:id="152" w:author="Yige LUO" w:date="2023-05-06T15:59:00Z">
              <w:rPr>
                <w:i/>
                <w:iCs/>
              </w:rPr>
            </w:rPrChange>
          </w:rPr>
          <w:t xml:space="preserve"> </w:t>
        </w:r>
      </w:ins>
      <w:ins w:id="153" w:author="Yige LUO" w:date="2023-05-06T15:46:00Z">
        <w:r w:rsidR="004516FA" w:rsidRPr="00E63E40">
          <w:rPr>
            <w:rPrChange w:id="154" w:author="Yige LUO" w:date="2023-05-06T15:59:00Z">
              <w:rPr>
                <w:i/>
                <w:iCs/>
              </w:rPr>
            </w:rPrChange>
          </w:rPr>
          <w:t>Table</w:t>
        </w:r>
      </w:ins>
      <w:ins w:id="155" w:author="Yige LUO" w:date="2023-05-06T15:18:00Z">
        <w:r w:rsidRPr="00E63E40">
          <w:rPr>
            <w:rPrChange w:id="156" w:author="Yige LUO" w:date="2023-05-06T15:59:00Z">
              <w:rPr>
                <w:i/>
                <w:iCs/>
              </w:rPr>
            </w:rPrChange>
          </w:rPr>
          <w:t xml:space="preserve"> </w:t>
        </w:r>
        <w:r w:rsidRPr="00E63E40">
          <w:rPr>
            <w:rPrChange w:id="157" w:author="Yige LUO" w:date="2023-05-06T15:59:00Z">
              <w:rPr>
                <w:i/>
                <w:iCs/>
              </w:rPr>
            </w:rPrChange>
          </w:rPr>
          <w:t xml:space="preserve">1: Repeat content of </w:t>
        </w:r>
      </w:ins>
      <w:ins w:id="158" w:author="Yige LUO" w:date="2023-05-06T16:00:00Z">
        <w:r w:rsidR="00785121" w:rsidRPr="00785121">
          <w:rPr>
            <w:i/>
            <w:iCs/>
            <w:rPrChange w:id="159" w:author="Yige LUO" w:date="2023-05-06T16:00:00Z">
              <w:rPr/>
            </w:rPrChange>
          </w:rPr>
          <w:t xml:space="preserve">D. </w:t>
        </w:r>
      </w:ins>
      <w:ins w:id="160" w:author="Yige LUO" w:date="2023-05-06T15:18:00Z">
        <w:r w:rsidRPr="00785121">
          <w:rPr>
            <w:i/>
            <w:iCs/>
          </w:rPr>
          <w:t>prolongata</w:t>
        </w:r>
        <w:r w:rsidRPr="00E63E40">
          <w:rPr>
            <w:rPrChange w:id="161" w:author="Yige LUO" w:date="2023-05-06T15:59:00Z">
              <w:rPr>
                <w:i/>
                <w:iCs/>
              </w:rPr>
            </w:rPrChange>
          </w:rPr>
          <w:t xml:space="preserve"> genome </w:t>
        </w:r>
        <w:proofErr w:type="gramStart"/>
        <w:r w:rsidRPr="00E63E40">
          <w:rPr>
            <w:rPrChange w:id="162" w:author="Yige LUO" w:date="2023-05-06T15:59:00Z">
              <w:rPr>
                <w:i/>
                <w:iCs/>
              </w:rPr>
            </w:rPrChange>
          </w:rPr>
          <w:t>assembly</w:t>
        </w:r>
        <w:proofErr w:type="gramEnd"/>
      </w:ins>
    </w:p>
    <w:p w14:paraId="1854C84D" w14:textId="77777777" w:rsidR="006A3E1E" w:rsidRDefault="006A3E1E"/>
    <w:p w14:paraId="0794FF01" w14:textId="77777777" w:rsidR="006A3E1E" w:rsidRDefault="00000000">
      <w:pPr>
        <w:rPr>
          <w:i/>
          <w:iCs/>
        </w:rPr>
      </w:pPr>
      <w:r>
        <w:t>Annotation completeness</w:t>
      </w:r>
    </w:p>
    <w:p w14:paraId="7A077259" w14:textId="7712DE44" w:rsidR="006A3E1E" w:rsidRDefault="00000000">
      <w:pPr>
        <w:rPr>
          <w:i/>
          <w:iCs/>
        </w:rPr>
      </w:pPr>
      <w:r>
        <w:tab/>
        <w:t xml:space="preserve">Transcripts extracted from the annotation and assembly show a high </w:t>
      </w:r>
      <w:del w:id="163" w:author="Yige LUO" w:date="2023-05-06T15:54:00Z">
        <w:r w:rsidDel="001A363C">
          <w:delText xml:space="preserve">degrees </w:delText>
        </w:r>
      </w:del>
      <w:ins w:id="164" w:author="Yige LUO" w:date="2023-05-06T15:54:00Z">
        <w:r w:rsidR="001A363C">
          <w:t>degree</w:t>
        </w:r>
        <w:r w:rsidR="001A363C">
          <w:t xml:space="preserve"> </w:t>
        </w:r>
      </w:ins>
      <w:r>
        <w:t xml:space="preserve">of completeness between the </w:t>
      </w:r>
      <w:r>
        <w:rPr>
          <w:i/>
          <w:iCs/>
        </w:rPr>
        <w:t>D. prolongata</w:t>
      </w:r>
      <w:r>
        <w:t xml:space="preserve"> annotation</w:t>
      </w:r>
      <w:del w:id="165" w:author="Yige LUO" w:date="2023-05-06T15:54:00Z">
        <w:r w:rsidDel="001A363C">
          <w:delText>, however</w:delText>
        </w:r>
      </w:del>
      <w:ins w:id="166" w:author="Yige LUO" w:date="2023-05-06T15:54:00Z">
        <w:r w:rsidR="001A363C">
          <w:t xml:space="preserve">. </w:t>
        </w:r>
        <w:proofErr w:type="gramStart"/>
        <w:r w:rsidR="001A363C">
          <w:t>However</w:t>
        </w:r>
      </w:ins>
      <w:proofErr w:type="gramEnd"/>
      <w:r>
        <w:t xml:space="preserve"> this annotation does not reach the completeness of the </w:t>
      </w:r>
      <w:r>
        <w:rPr>
          <w:i/>
          <w:iCs/>
        </w:rPr>
        <w:t>D. rhopaloa</w:t>
      </w:r>
      <w:r>
        <w:t xml:space="preserve"> and especially </w:t>
      </w:r>
      <w:r>
        <w:rPr>
          <w:i/>
          <w:iCs/>
        </w:rPr>
        <w:t>D. melanogaster</w:t>
      </w:r>
      <w:r>
        <w:t xml:space="preserve"> references (Table 2), both in terms of gene inclusion and completeness of individual gene models.  A higher number of BUSCO dipteran </w:t>
      </w:r>
      <w:del w:id="167" w:author="Yige LUO" w:date="2023-05-06T15:54:00Z">
        <w:r w:rsidDel="001A363C">
          <w:delText xml:space="preserve">benchmark </w:delText>
        </w:r>
      </w:del>
      <w:ins w:id="168" w:author="Yige LUO" w:date="2023-05-06T15:54:00Z">
        <w:r w:rsidR="001A363C">
          <w:t>benchmarks</w:t>
        </w:r>
        <w:r w:rsidR="001A363C">
          <w:t xml:space="preserve"> </w:t>
        </w:r>
      </w:ins>
      <w:r>
        <w:t>are missing in the</w:t>
      </w:r>
      <w:r>
        <w:rPr>
          <w:i/>
          <w:iCs/>
        </w:rPr>
        <w:t xml:space="preserve"> D. prolongata</w:t>
      </w:r>
      <w:r>
        <w:t xml:space="preserve"> assembly (82) compared to the</w:t>
      </w:r>
      <w:r>
        <w:rPr>
          <w:i/>
          <w:iCs/>
        </w:rPr>
        <w:t xml:space="preserve"> D. rhopaloa</w:t>
      </w:r>
      <w:r>
        <w:t xml:space="preserve"> (15) or</w:t>
      </w:r>
      <w:r>
        <w:rPr>
          <w:i/>
          <w:iCs/>
        </w:rPr>
        <w:t xml:space="preserve"> D. melanogaster</w:t>
      </w:r>
      <w:r>
        <w:t xml:space="preserve"> (0) references.  </w:t>
      </w:r>
      <w:r>
        <w:rPr>
          <w:i/>
          <w:iCs/>
        </w:rPr>
        <w:t xml:space="preserve"> </w:t>
      </w:r>
      <w:r>
        <w:t>Additionally</w:t>
      </w:r>
      <w:ins w:id="169" w:author="Yige LUO" w:date="2023-05-06T15:54:00Z">
        <w:r w:rsidR="001A363C">
          <w:t>,</w:t>
        </w:r>
      </w:ins>
      <w:r>
        <w:t xml:space="preserve"> the </w:t>
      </w:r>
      <w:r>
        <w:rPr>
          <w:i/>
          <w:iCs/>
        </w:rPr>
        <w:t>D. prolongata</w:t>
      </w:r>
      <w:r>
        <w:t xml:space="preserve"> transcripts are shorter than those from the references, and many more BUSCO dipteran benchmark genes are fragmented in the </w:t>
      </w:r>
      <w:r>
        <w:rPr>
          <w:i/>
          <w:iCs/>
        </w:rPr>
        <w:t>D. prolongata</w:t>
      </w:r>
      <w:r>
        <w:t xml:space="preserve"> assembly (110) than for the references (both 3).  These statistics show the limitations of current algorithmic annotation methods and indicate </w:t>
      </w:r>
      <w:ins w:id="170" w:author="Yige LUO" w:date="2023-05-06T15:54:00Z">
        <w:r w:rsidR="001A363C">
          <w:t xml:space="preserve">that </w:t>
        </w:r>
      </w:ins>
      <w:r>
        <w:t xml:space="preserve">care should be used when using gene models from this draft of the </w:t>
      </w:r>
      <w:r>
        <w:rPr>
          <w:i/>
          <w:iCs/>
        </w:rPr>
        <w:t>D. prolongata</w:t>
      </w:r>
      <w:r>
        <w:t xml:space="preserve"> genome annotation.  Despite these limitations</w:t>
      </w:r>
      <w:ins w:id="171" w:author="Yige LUO" w:date="2023-05-06T15:55:00Z">
        <w:r w:rsidR="001A363C">
          <w:t>,</w:t>
        </w:r>
      </w:ins>
      <w:r>
        <w:t xml:space="preserve"> the overall completeness is quite high, with </w:t>
      </w:r>
      <w:r>
        <w:lastRenderedPageBreak/>
        <w:t xml:space="preserve">94.2% of BUSCO benchmark genes covered and a reasonable median transcript length.  These resources will provide a good foundation for future genetic studies in </w:t>
      </w:r>
      <w:r>
        <w:rPr>
          <w:i/>
          <w:iCs/>
        </w:rPr>
        <w:t>D. prolongata</w:t>
      </w:r>
      <w:r>
        <w:t xml:space="preserve"> when used with the limitations of draft annotations in mind, and future iterations of the annotation should aim to improve gene model coverage and completeness.</w:t>
      </w:r>
    </w:p>
    <w:p w14:paraId="0ABAA7E3" w14:textId="77777777" w:rsidR="006A3E1E" w:rsidRDefault="006A3E1E"/>
    <w:tbl>
      <w:tblPr>
        <w:tblW w:w="7704" w:type="dxa"/>
        <w:tblLayout w:type="fixed"/>
        <w:tblCellMar>
          <w:left w:w="0" w:type="dxa"/>
          <w:right w:w="0" w:type="dxa"/>
        </w:tblCellMar>
        <w:tblLook w:val="04A0" w:firstRow="1" w:lastRow="0" w:firstColumn="1" w:lastColumn="0" w:noHBand="0" w:noVBand="1"/>
      </w:tblPr>
      <w:tblGrid>
        <w:gridCol w:w="3233"/>
        <w:gridCol w:w="1479"/>
        <w:gridCol w:w="1479"/>
        <w:gridCol w:w="1513"/>
      </w:tblGrid>
      <w:tr w:rsidR="006A3E1E" w14:paraId="1998825C" w14:textId="77777777">
        <w:tc>
          <w:tcPr>
            <w:tcW w:w="3233" w:type="dxa"/>
            <w:vAlign w:val="center"/>
          </w:tcPr>
          <w:p w14:paraId="35C76424" w14:textId="77777777" w:rsidR="006A3E1E" w:rsidRDefault="00000000">
            <w:pPr>
              <w:pStyle w:val="TableContents"/>
              <w:rPr>
                <w:b/>
                <w:bCs/>
              </w:rPr>
            </w:pPr>
            <w:r>
              <w:rPr>
                <w:b/>
                <w:bCs/>
              </w:rPr>
              <w:t>Annotation</w:t>
            </w:r>
          </w:p>
        </w:tc>
        <w:tc>
          <w:tcPr>
            <w:tcW w:w="1479" w:type="dxa"/>
            <w:vAlign w:val="center"/>
          </w:tcPr>
          <w:p w14:paraId="3D598727" w14:textId="77777777" w:rsidR="006A3E1E" w:rsidRDefault="00000000">
            <w:pPr>
              <w:pStyle w:val="TableContents"/>
              <w:jc w:val="right"/>
              <w:rPr>
                <w:i/>
                <w:iCs/>
              </w:rPr>
            </w:pPr>
            <w:r>
              <w:rPr>
                <w:i/>
                <w:iCs/>
              </w:rPr>
              <w:t>prolongata</w:t>
            </w:r>
          </w:p>
        </w:tc>
        <w:tc>
          <w:tcPr>
            <w:tcW w:w="1479" w:type="dxa"/>
            <w:vAlign w:val="center"/>
          </w:tcPr>
          <w:p w14:paraId="2EA2C759" w14:textId="77777777" w:rsidR="006A3E1E" w:rsidRDefault="00000000">
            <w:pPr>
              <w:pStyle w:val="TableContents"/>
              <w:jc w:val="right"/>
              <w:rPr>
                <w:i/>
                <w:iCs/>
              </w:rPr>
            </w:pPr>
            <w:r>
              <w:rPr>
                <w:i/>
                <w:iCs/>
              </w:rPr>
              <w:t>rhopaloa</w:t>
            </w:r>
          </w:p>
        </w:tc>
        <w:tc>
          <w:tcPr>
            <w:tcW w:w="1513" w:type="dxa"/>
            <w:vAlign w:val="center"/>
          </w:tcPr>
          <w:p w14:paraId="35C6758D" w14:textId="77777777" w:rsidR="006A3E1E" w:rsidRDefault="00000000">
            <w:pPr>
              <w:pStyle w:val="TableContents"/>
              <w:jc w:val="right"/>
              <w:rPr>
                <w:i/>
                <w:iCs/>
              </w:rPr>
            </w:pPr>
            <w:r>
              <w:rPr>
                <w:i/>
                <w:iCs/>
              </w:rPr>
              <w:t>melanogaster</w:t>
            </w:r>
          </w:p>
        </w:tc>
      </w:tr>
      <w:tr w:rsidR="006A3E1E" w14:paraId="2F1083F6" w14:textId="77777777">
        <w:tc>
          <w:tcPr>
            <w:tcW w:w="3233" w:type="dxa"/>
            <w:vAlign w:val="center"/>
          </w:tcPr>
          <w:p w14:paraId="0ACDB8A0" w14:textId="77777777" w:rsidR="006A3E1E" w:rsidRDefault="00000000">
            <w:pPr>
              <w:pStyle w:val="TableContents"/>
              <w:rPr>
                <w:b/>
                <w:bCs/>
              </w:rPr>
            </w:pPr>
            <w:r>
              <w:rPr>
                <w:b/>
                <w:bCs/>
              </w:rPr>
              <w:t>Genes</w:t>
            </w:r>
          </w:p>
        </w:tc>
        <w:tc>
          <w:tcPr>
            <w:tcW w:w="1479" w:type="dxa"/>
            <w:vAlign w:val="center"/>
          </w:tcPr>
          <w:p w14:paraId="11308441" w14:textId="77777777" w:rsidR="006A3E1E" w:rsidRDefault="00000000">
            <w:pPr>
              <w:pStyle w:val="TableContents"/>
              <w:jc w:val="right"/>
            </w:pPr>
            <w:r>
              <w:t>19570</w:t>
            </w:r>
          </w:p>
        </w:tc>
        <w:tc>
          <w:tcPr>
            <w:tcW w:w="1479" w:type="dxa"/>
            <w:vAlign w:val="center"/>
          </w:tcPr>
          <w:p w14:paraId="0D4E78F3" w14:textId="77777777" w:rsidR="006A3E1E" w:rsidRDefault="00000000">
            <w:pPr>
              <w:pStyle w:val="TableContents"/>
              <w:jc w:val="right"/>
            </w:pPr>
            <w:r>
              <w:t>15463</w:t>
            </w:r>
          </w:p>
        </w:tc>
        <w:tc>
          <w:tcPr>
            <w:tcW w:w="1513" w:type="dxa"/>
            <w:vAlign w:val="center"/>
          </w:tcPr>
          <w:p w14:paraId="1682B2C2" w14:textId="77777777" w:rsidR="006A3E1E" w:rsidRDefault="00000000">
            <w:pPr>
              <w:pStyle w:val="TableContents"/>
              <w:jc w:val="right"/>
            </w:pPr>
            <w:r>
              <w:t>17559</w:t>
            </w:r>
          </w:p>
        </w:tc>
      </w:tr>
      <w:tr w:rsidR="006A3E1E" w14:paraId="104A91EB" w14:textId="77777777">
        <w:tc>
          <w:tcPr>
            <w:tcW w:w="3233" w:type="dxa"/>
            <w:vAlign w:val="center"/>
          </w:tcPr>
          <w:p w14:paraId="27A332C9" w14:textId="77777777" w:rsidR="006A3E1E" w:rsidRDefault="00000000">
            <w:pPr>
              <w:pStyle w:val="TableContents"/>
              <w:rPr>
                <w:b/>
                <w:bCs/>
              </w:rPr>
            </w:pPr>
            <w:r>
              <w:rPr>
                <w:b/>
                <w:bCs/>
              </w:rPr>
              <w:t>Protein Coding Genes</w:t>
            </w:r>
          </w:p>
        </w:tc>
        <w:tc>
          <w:tcPr>
            <w:tcW w:w="1479" w:type="dxa"/>
            <w:vAlign w:val="center"/>
          </w:tcPr>
          <w:p w14:paraId="3AE00842" w14:textId="77777777" w:rsidR="006A3E1E" w:rsidRDefault="00000000">
            <w:pPr>
              <w:pStyle w:val="TableContents"/>
              <w:jc w:val="right"/>
            </w:pPr>
            <w:r>
              <w:t>16383</w:t>
            </w:r>
          </w:p>
        </w:tc>
        <w:tc>
          <w:tcPr>
            <w:tcW w:w="1479" w:type="dxa"/>
            <w:vAlign w:val="center"/>
          </w:tcPr>
          <w:p w14:paraId="3FA9B181" w14:textId="77777777" w:rsidR="006A3E1E" w:rsidRDefault="00000000">
            <w:pPr>
              <w:pStyle w:val="TableContents"/>
              <w:jc w:val="right"/>
            </w:pPr>
            <w:r>
              <w:t>14607</w:t>
            </w:r>
          </w:p>
        </w:tc>
        <w:tc>
          <w:tcPr>
            <w:tcW w:w="1513" w:type="dxa"/>
            <w:vAlign w:val="center"/>
          </w:tcPr>
          <w:p w14:paraId="6C0B806C" w14:textId="77777777" w:rsidR="006A3E1E" w:rsidRDefault="00000000">
            <w:pPr>
              <w:pStyle w:val="TableContents"/>
              <w:jc w:val="right"/>
            </w:pPr>
            <w:r>
              <w:t>13986</w:t>
            </w:r>
          </w:p>
        </w:tc>
      </w:tr>
      <w:tr w:rsidR="006A3E1E" w14:paraId="12B47DED" w14:textId="77777777">
        <w:tc>
          <w:tcPr>
            <w:tcW w:w="3233" w:type="dxa"/>
            <w:vAlign w:val="center"/>
          </w:tcPr>
          <w:p w14:paraId="17CCA064" w14:textId="77777777" w:rsidR="006A3E1E" w:rsidRDefault="00000000">
            <w:pPr>
              <w:pStyle w:val="TableContents"/>
              <w:rPr>
                <w:b/>
                <w:bCs/>
              </w:rPr>
            </w:pPr>
            <w:r>
              <w:rPr>
                <w:b/>
                <w:bCs/>
              </w:rPr>
              <w:t>Exons</w:t>
            </w:r>
          </w:p>
        </w:tc>
        <w:tc>
          <w:tcPr>
            <w:tcW w:w="1479" w:type="dxa"/>
            <w:vAlign w:val="center"/>
          </w:tcPr>
          <w:p w14:paraId="2031E2C3" w14:textId="77777777" w:rsidR="006A3E1E" w:rsidRDefault="00000000">
            <w:pPr>
              <w:pStyle w:val="TableContents"/>
              <w:jc w:val="right"/>
            </w:pPr>
            <w:r>
              <w:t>180792</w:t>
            </w:r>
          </w:p>
        </w:tc>
        <w:tc>
          <w:tcPr>
            <w:tcW w:w="1479" w:type="dxa"/>
            <w:vAlign w:val="center"/>
          </w:tcPr>
          <w:p w14:paraId="34D522CA" w14:textId="77777777" w:rsidR="006A3E1E" w:rsidRDefault="00000000">
            <w:pPr>
              <w:pStyle w:val="TableContents"/>
              <w:jc w:val="right"/>
            </w:pPr>
            <w:r>
              <w:t>154625</w:t>
            </w:r>
          </w:p>
        </w:tc>
        <w:tc>
          <w:tcPr>
            <w:tcW w:w="1513" w:type="dxa"/>
            <w:vAlign w:val="center"/>
          </w:tcPr>
          <w:p w14:paraId="6FA471F4" w14:textId="77777777" w:rsidR="006A3E1E" w:rsidRDefault="00000000">
            <w:pPr>
              <w:pStyle w:val="TableContents"/>
              <w:jc w:val="right"/>
            </w:pPr>
            <w:r>
              <w:t>190719</w:t>
            </w:r>
          </w:p>
        </w:tc>
      </w:tr>
      <w:tr w:rsidR="006A3E1E" w14:paraId="7FC23758" w14:textId="77777777">
        <w:tc>
          <w:tcPr>
            <w:tcW w:w="3233" w:type="dxa"/>
            <w:vAlign w:val="center"/>
          </w:tcPr>
          <w:p w14:paraId="314FB04F" w14:textId="77777777" w:rsidR="006A3E1E" w:rsidRDefault="00000000">
            <w:pPr>
              <w:pStyle w:val="TableContents"/>
              <w:rPr>
                <w:b/>
                <w:bCs/>
              </w:rPr>
            </w:pPr>
            <w:r>
              <w:rPr>
                <w:b/>
                <w:bCs/>
              </w:rPr>
              <w:t>Median Transcript Length (bp)</w:t>
            </w:r>
          </w:p>
        </w:tc>
        <w:tc>
          <w:tcPr>
            <w:tcW w:w="1479" w:type="dxa"/>
            <w:vAlign w:val="center"/>
          </w:tcPr>
          <w:p w14:paraId="592B9DEA" w14:textId="77777777" w:rsidR="006A3E1E" w:rsidRDefault="00000000">
            <w:pPr>
              <w:pStyle w:val="TableContents"/>
              <w:jc w:val="right"/>
            </w:pPr>
            <w:r>
              <w:t>1636</w:t>
            </w:r>
          </w:p>
        </w:tc>
        <w:tc>
          <w:tcPr>
            <w:tcW w:w="1479" w:type="dxa"/>
            <w:vAlign w:val="center"/>
          </w:tcPr>
          <w:p w14:paraId="79560454" w14:textId="77777777" w:rsidR="006A3E1E" w:rsidRDefault="00000000">
            <w:pPr>
              <w:pStyle w:val="TableContents"/>
              <w:jc w:val="right"/>
            </w:pPr>
            <w:r>
              <w:t>1995</w:t>
            </w:r>
          </w:p>
        </w:tc>
        <w:tc>
          <w:tcPr>
            <w:tcW w:w="1513" w:type="dxa"/>
            <w:vAlign w:val="center"/>
          </w:tcPr>
          <w:p w14:paraId="73F1010D" w14:textId="77777777" w:rsidR="006A3E1E" w:rsidRDefault="00000000">
            <w:pPr>
              <w:pStyle w:val="TableContents"/>
              <w:jc w:val="right"/>
            </w:pPr>
            <w:r>
              <w:t>1954</w:t>
            </w:r>
          </w:p>
        </w:tc>
      </w:tr>
      <w:tr w:rsidR="006A3E1E" w14:paraId="1DEF6DAD" w14:textId="77777777">
        <w:tc>
          <w:tcPr>
            <w:tcW w:w="3233" w:type="dxa"/>
            <w:vAlign w:val="center"/>
          </w:tcPr>
          <w:p w14:paraId="58D23343" w14:textId="77777777" w:rsidR="006A3E1E" w:rsidRDefault="00000000">
            <w:pPr>
              <w:pStyle w:val="TableContents"/>
              <w:rPr>
                <w:b/>
                <w:bCs/>
              </w:rPr>
            </w:pPr>
            <w:r>
              <w:rPr>
                <w:b/>
                <w:bCs/>
              </w:rPr>
              <w:t>Longest Transcript (bp)</w:t>
            </w:r>
          </w:p>
        </w:tc>
        <w:tc>
          <w:tcPr>
            <w:tcW w:w="1479" w:type="dxa"/>
            <w:vAlign w:val="center"/>
          </w:tcPr>
          <w:p w14:paraId="13057AC4" w14:textId="77777777" w:rsidR="006A3E1E" w:rsidRDefault="00000000">
            <w:pPr>
              <w:pStyle w:val="TableContents"/>
              <w:jc w:val="right"/>
            </w:pPr>
            <w:r>
              <w:t>63866</w:t>
            </w:r>
          </w:p>
        </w:tc>
        <w:tc>
          <w:tcPr>
            <w:tcW w:w="1479" w:type="dxa"/>
            <w:vAlign w:val="center"/>
          </w:tcPr>
          <w:p w14:paraId="54437A7B" w14:textId="77777777" w:rsidR="006A3E1E" w:rsidRDefault="00000000">
            <w:pPr>
              <w:pStyle w:val="TableContents"/>
              <w:jc w:val="right"/>
            </w:pPr>
            <w:r>
              <w:t>65859</w:t>
            </w:r>
          </w:p>
        </w:tc>
        <w:tc>
          <w:tcPr>
            <w:tcW w:w="1513" w:type="dxa"/>
            <w:vAlign w:val="center"/>
          </w:tcPr>
          <w:p w14:paraId="3BBEB340" w14:textId="77777777" w:rsidR="006A3E1E" w:rsidRDefault="00000000">
            <w:pPr>
              <w:pStyle w:val="TableContents"/>
              <w:jc w:val="right"/>
            </w:pPr>
            <w:r>
              <w:t>71382</w:t>
            </w:r>
          </w:p>
        </w:tc>
      </w:tr>
      <w:tr w:rsidR="006A3E1E" w14:paraId="175AB24E" w14:textId="77777777">
        <w:tc>
          <w:tcPr>
            <w:tcW w:w="3233" w:type="dxa"/>
            <w:vAlign w:val="center"/>
          </w:tcPr>
          <w:p w14:paraId="054F4E02" w14:textId="77777777" w:rsidR="006A3E1E" w:rsidRDefault="00000000">
            <w:pPr>
              <w:pStyle w:val="TableContents"/>
              <w:rPr>
                <w:b/>
                <w:bCs/>
              </w:rPr>
            </w:pPr>
            <w:r>
              <w:rPr>
                <w:b/>
                <w:bCs/>
              </w:rPr>
              <w:t>BUSCO Complete</w:t>
            </w:r>
          </w:p>
        </w:tc>
        <w:tc>
          <w:tcPr>
            <w:tcW w:w="1479" w:type="dxa"/>
            <w:vAlign w:val="center"/>
          </w:tcPr>
          <w:p w14:paraId="4E705321" w14:textId="77777777" w:rsidR="006A3E1E" w:rsidRDefault="00000000">
            <w:pPr>
              <w:pStyle w:val="TableContents"/>
              <w:jc w:val="right"/>
            </w:pPr>
            <w:r>
              <w:t>94.2% (3093)</w:t>
            </w:r>
          </w:p>
        </w:tc>
        <w:tc>
          <w:tcPr>
            <w:tcW w:w="1479" w:type="dxa"/>
            <w:vAlign w:val="center"/>
          </w:tcPr>
          <w:p w14:paraId="4631FFDD" w14:textId="77777777" w:rsidR="006A3E1E" w:rsidRDefault="00000000">
            <w:pPr>
              <w:pStyle w:val="TableContents"/>
              <w:jc w:val="right"/>
            </w:pPr>
            <w:r>
              <w:t>99.4% (3267)</w:t>
            </w:r>
          </w:p>
        </w:tc>
        <w:tc>
          <w:tcPr>
            <w:tcW w:w="1513" w:type="dxa"/>
            <w:vAlign w:val="center"/>
          </w:tcPr>
          <w:p w14:paraId="0731AA30" w14:textId="77777777" w:rsidR="006A3E1E" w:rsidRDefault="00000000">
            <w:pPr>
              <w:pStyle w:val="TableContents"/>
              <w:jc w:val="right"/>
            </w:pPr>
            <w:r>
              <w:t>99.9% (3282)</w:t>
            </w:r>
          </w:p>
        </w:tc>
      </w:tr>
      <w:tr w:rsidR="006A3E1E" w14:paraId="68A00D6A" w14:textId="77777777">
        <w:tc>
          <w:tcPr>
            <w:tcW w:w="3233" w:type="dxa"/>
            <w:vAlign w:val="center"/>
          </w:tcPr>
          <w:p w14:paraId="0D771D07" w14:textId="77777777" w:rsidR="006A3E1E" w:rsidRDefault="00000000">
            <w:pPr>
              <w:pStyle w:val="TableContents"/>
              <w:rPr>
                <w:b/>
                <w:bCs/>
              </w:rPr>
            </w:pPr>
            <w:r>
              <w:rPr>
                <w:b/>
                <w:bCs/>
              </w:rPr>
              <w:t>BUSCO Fragmented</w:t>
            </w:r>
          </w:p>
        </w:tc>
        <w:tc>
          <w:tcPr>
            <w:tcW w:w="1479" w:type="dxa"/>
            <w:vAlign w:val="center"/>
          </w:tcPr>
          <w:p w14:paraId="2DA13BFC" w14:textId="77777777" w:rsidR="006A3E1E" w:rsidRDefault="00000000">
            <w:pPr>
              <w:pStyle w:val="TableContents"/>
              <w:jc w:val="right"/>
            </w:pPr>
            <w:r>
              <w:t>3.3% (110)</w:t>
            </w:r>
          </w:p>
        </w:tc>
        <w:tc>
          <w:tcPr>
            <w:tcW w:w="1479" w:type="dxa"/>
            <w:vAlign w:val="center"/>
          </w:tcPr>
          <w:p w14:paraId="1D86ECFE" w14:textId="77777777" w:rsidR="006A3E1E" w:rsidRDefault="00000000">
            <w:pPr>
              <w:pStyle w:val="TableContents"/>
              <w:jc w:val="right"/>
            </w:pPr>
            <w:r>
              <w:t>0.1% (3)</w:t>
            </w:r>
          </w:p>
        </w:tc>
        <w:tc>
          <w:tcPr>
            <w:tcW w:w="1513" w:type="dxa"/>
            <w:vAlign w:val="center"/>
          </w:tcPr>
          <w:p w14:paraId="5C3E99D3" w14:textId="77777777" w:rsidR="006A3E1E" w:rsidRDefault="00000000">
            <w:pPr>
              <w:pStyle w:val="TableContents"/>
              <w:jc w:val="right"/>
            </w:pPr>
            <w:r>
              <w:t>0.1% (3)</w:t>
            </w:r>
          </w:p>
        </w:tc>
      </w:tr>
      <w:tr w:rsidR="006A3E1E" w14:paraId="24AEB7E6" w14:textId="77777777">
        <w:tc>
          <w:tcPr>
            <w:tcW w:w="3233" w:type="dxa"/>
            <w:vAlign w:val="center"/>
          </w:tcPr>
          <w:p w14:paraId="5F2F8C93" w14:textId="77777777" w:rsidR="006A3E1E" w:rsidRDefault="00000000">
            <w:pPr>
              <w:pStyle w:val="TableContents"/>
              <w:rPr>
                <w:b/>
                <w:bCs/>
              </w:rPr>
            </w:pPr>
            <w:r>
              <w:rPr>
                <w:b/>
                <w:bCs/>
              </w:rPr>
              <w:t>BUSCO Missing</w:t>
            </w:r>
          </w:p>
        </w:tc>
        <w:tc>
          <w:tcPr>
            <w:tcW w:w="1479" w:type="dxa"/>
            <w:vAlign w:val="center"/>
          </w:tcPr>
          <w:p w14:paraId="3E30C0EA" w14:textId="77777777" w:rsidR="006A3E1E" w:rsidRDefault="00000000">
            <w:pPr>
              <w:pStyle w:val="TableContents"/>
              <w:jc w:val="right"/>
            </w:pPr>
            <w:r>
              <w:t>2.5% (82)</w:t>
            </w:r>
          </w:p>
        </w:tc>
        <w:tc>
          <w:tcPr>
            <w:tcW w:w="1479" w:type="dxa"/>
            <w:vAlign w:val="center"/>
          </w:tcPr>
          <w:p w14:paraId="6F659EDB" w14:textId="77777777" w:rsidR="006A3E1E" w:rsidRDefault="00000000">
            <w:pPr>
              <w:pStyle w:val="TableContents"/>
              <w:jc w:val="right"/>
            </w:pPr>
            <w:r>
              <w:t>0.5% (15)</w:t>
            </w:r>
          </w:p>
        </w:tc>
        <w:tc>
          <w:tcPr>
            <w:tcW w:w="1513" w:type="dxa"/>
            <w:vAlign w:val="center"/>
          </w:tcPr>
          <w:p w14:paraId="288C2D33" w14:textId="77777777" w:rsidR="006A3E1E" w:rsidRDefault="00000000">
            <w:pPr>
              <w:pStyle w:val="TableContents"/>
              <w:jc w:val="right"/>
            </w:pPr>
            <w:r>
              <w:t>0.0% (0)</w:t>
            </w:r>
          </w:p>
        </w:tc>
      </w:tr>
    </w:tbl>
    <w:p w14:paraId="5DD1B923" w14:textId="3A052BB5" w:rsidR="006A3E1E" w:rsidRDefault="00000000">
      <w:del w:id="172" w:author="Yige LUO" w:date="2023-05-06T15:58:00Z">
        <w:r w:rsidDel="00E63E40">
          <w:rPr>
            <w:i/>
            <w:iCs/>
            <w:noProof/>
          </w:rPr>
          <mc:AlternateContent>
            <mc:Choice Requires="wps">
              <w:drawing>
                <wp:anchor distT="0" distB="0" distL="0" distR="0" simplePos="0" relativeHeight="7" behindDoc="0" locked="0" layoutInCell="0" allowOverlap="1" wp14:anchorId="4EE4764F" wp14:editId="736A8BED">
                  <wp:simplePos x="0" y="0"/>
                  <wp:positionH relativeFrom="column">
                    <wp:posOffset>29845</wp:posOffset>
                  </wp:positionH>
                  <wp:positionV relativeFrom="paragraph">
                    <wp:posOffset>113030</wp:posOffset>
                  </wp:positionV>
                  <wp:extent cx="6301105" cy="526415"/>
                  <wp:effectExtent l="635" t="635" r="635" b="635"/>
                  <wp:wrapTopAndBottom/>
                  <wp:docPr id="2" name="Text Frame 4"/>
                  <wp:cNvGraphicFramePr/>
                  <a:graphic xmlns:a="http://schemas.openxmlformats.org/drawingml/2006/main">
                    <a:graphicData uri="http://schemas.microsoft.com/office/word/2010/wordprocessingShape">
                      <wps:wsp>
                        <wps:cNvSpPr txBox="1"/>
                        <wps:spPr>
                          <a:xfrm>
                            <a:off x="0" y="0"/>
                            <a:ext cx="6301080" cy="526320"/>
                          </a:xfrm>
                          <a:prstGeom prst="rect">
                            <a:avLst/>
                          </a:prstGeom>
                          <a:noFill/>
                          <a:ln w="0">
                            <a:solidFill>
                              <a:srgbClr val="000000"/>
                            </a:solidFill>
                          </a:ln>
                        </wps:spPr>
                        <wps:txbx>
                          <w:txbxContent>
                            <w:p w14:paraId="32BAE7D6" w14:textId="256E187D" w:rsidR="006A3E1E" w:rsidRDefault="00000000">
                              <w:pPr>
                                <w:overflowPunct w:val="0"/>
                              </w:pPr>
                              <w:del w:id="173" w:author="Yige LUO" w:date="2023-05-06T15:58:00Z">
                                <w:r w:rsidDel="00E63E40">
                                  <w:delText xml:space="preserve">Table 2: Statistics for annotation completeness for </w:delText>
                                </w:r>
                                <w:r w:rsidDel="00E63E40">
                                  <w:rPr>
                                    <w:i/>
                                    <w:iCs/>
                                  </w:rPr>
                                  <w:delText>D. prolongata</w:delText>
                                </w:r>
                                <w:r w:rsidDel="00E63E40">
                                  <w:delText xml:space="preserve"> annotation alongside reference annotations </w:delText>
                                </w:r>
                                <w:r w:rsidDel="00E63E40">
                                  <w:rPr>
                                    <w:i/>
                                    <w:iCs/>
                                  </w:rPr>
                                  <w:delText>D. rhopaloa</w:delText>
                                </w:r>
                                <w:r w:rsidDel="00E63E40">
                                  <w:delText xml:space="preserve"> GCF_018152115.1 and </w:delText>
                                </w:r>
                                <w:r w:rsidDel="00E63E40">
                                  <w:rPr>
                                    <w:i/>
                                    <w:iCs/>
                                  </w:rPr>
                                  <w:delText>D. melanogaster</w:delText>
                                </w:r>
                                <w:r w:rsidDel="00E63E40">
                                  <w:delText xml:space="preserve"> GCF_000001215.4.  BUSCO statistics are for the 3285 genes in the diptera_odb10 benchmark set.</w:delText>
                                </w:r>
                              </w:del>
                            </w:p>
                          </w:txbxContent>
                        </wps:txbx>
                        <wps:bodyPr wrap="square" lIns="0" tIns="0" rIns="0" bIns="0" anchor="t">
                          <a:noAutofit/>
                        </wps:bodyPr>
                      </wps:wsp>
                    </a:graphicData>
                  </a:graphic>
                </wp:anchor>
              </w:drawing>
            </mc:Choice>
            <mc:Fallback>
              <w:pict>
                <v:shape w14:anchorId="4EE4764F" id="Text Frame 4" o:spid="_x0000_s1027" type="#_x0000_t202" style="position:absolute;margin-left:2.35pt;margin-top:8.9pt;width:496.15pt;height:41.4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" o:allowincell="f" filled="f" strokeweight="0">
                  <v:textbox inset="0,0,0,0">
                    <w:txbxContent>
                      <w:p w14:paraId="32BAE7D6" w14:textId="256E187D" w:rsidR="006A3E1E" w:rsidRDefault="00000000">
                        <w:pPr>
                          <w:overflowPunct w:val="0"/>
                        </w:pPr>
                        <w:del w:id="174" w:author="Yige LUO" w:date="2023-05-06T15:58:00Z">
                          <w:r w:rsidDel="00E63E40">
                            <w:delText xml:space="preserve">Table 2: Statistics for annotation completeness for </w:delText>
                          </w:r>
                          <w:r w:rsidDel="00E63E40">
                            <w:rPr>
                              <w:i/>
                              <w:iCs/>
                            </w:rPr>
                            <w:delText>D. prolongata</w:delText>
                          </w:r>
                          <w:r w:rsidDel="00E63E40">
                            <w:delText xml:space="preserve"> annotation alongside reference annotations </w:delText>
                          </w:r>
                          <w:r w:rsidDel="00E63E40">
                            <w:rPr>
                              <w:i/>
                              <w:iCs/>
                            </w:rPr>
                            <w:delText>D. rhopaloa</w:delText>
                          </w:r>
                          <w:r w:rsidDel="00E63E40">
                            <w:delText xml:space="preserve"> GCF_018152115.1 and </w:delText>
                          </w:r>
                          <w:r w:rsidDel="00E63E40">
                            <w:rPr>
                              <w:i/>
                              <w:iCs/>
                            </w:rPr>
                            <w:delText>D. melanogaster</w:delText>
                          </w:r>
                          <w:r w:rsidDel="00E63E40">
                            <w:delText xml:space="preserve"> GCF_000001215.4.  BUSCO statistics are for the 3285 genes in the diptera_odb10 benchmark set.</w:delText>
                          </w:r>
                        </w:del>
                      </w:p>
                    </w:txbxContent>
                  </v:textbox>
                  <w10:wrap type="topAndBottom"/>
                </v:shape>
              </w:pict>
            </mc:Fallback>
          </mc:AlternateContent>
        </w:r>
      </w:del>
    </w:p>
    <w:p w14:paraId="51B85199" w14:textId="77777777" w:rsidR="006A3E1E" w:rsidRDefault="006A3E1E"/>
    <w:p w14:paraId="271F4B47" w14:textId="77777777" w:rsidR="006A3E1E" w:rsidRDefault="00000000">
      <w:pPr>
        <w:rPr>
          <w:i/>
          <w:iCs/>
        </w:rPr>
      </w:pPr>
      <w:r>
        <w:t>Potential regional duplication</w:t>
      </w:r>
    </w:p>
    <w:p w14:paraId="10E4B9EB" w14:textId="77777777" w:rsidR="00AD5B1C" w:rsidRDefault="00000000">
      <w:pPr>
        <w:rPr>
          <w:ins w:id="175" w:author="Yige LUO" w:date="2023-05-06T16:08:00Z"/>
        </w:rPr>
        <w:sectPr w:rsidR="00AD5B1C">
          <w:pgSz w:w="12240" w:h="15840"/>
          <w:pgMar w:top="1134" w:right="1134" w:bottom="1134" w:left="1134" w:header="0" w:footer="0" w:gutter="0"/>
          <w:cols w:space="720"/>
          <w:formProt w:val="0"/>
        </w:sectPr>
      </w:pPr>
      <w:r>
        <w:tab/>
        <w:t xml:space="preserve">The other major caveat for this assembly and annotation is the extent of identified duplication.  This stands out most clearly in the </w:t>
      </w:r>
      <w:r>
        <w:rPr>
          <w:i/>
          <w:iCs/>
        </w:rPr>
        <w:t>D. prolongata</w:t>
      </w:r>
      <w:r>
        <w:t xml:space="preserve"> assembly BUSCO scores, where 200 benchmark </w:t>
      </w:r>
      <w:del w:id="176" w:author="Yige LUO" w:date="2023-05-06T15:55:00Z">
        <w:r w:rsidDel="001A363C">
          <w:delText>single copy</w:delText>
        </w:r>
      </w:del>
      <w:ins w:id="177" w:author="Yige LUO" w:date="2023-05-06T15:55:00Z">
        <w:r w:rsidR="001A363C">
          <w:t>single-copy</w:t>
        </w:r>
      </w:ins>
      <w:r>
        <w:t xml:space="preserve"> genes were identified as duplicated compared to 12 for </w:t>
      </w:r>
      <w:r>
        <w:rPr>
          <w:i/>
          <w:iCs/>
        </w:rPr>
        <w:t>D. rhopaloa</w:t>
      </w:r>
      <w:r>
        <w:t xml:space="preserve"> and 8 for </w:t>
      </w:r>
      <w:r>
        <w:rPr>
          <w:i/>
          <w:iCs/>
        </w:rPr>
        <w:t>D. melanogaster</w:t>
      </w:r>
      <w:r>
        <w:t xml:space="preserve">.  Additional signatures of duplicated regions are also visible.  The total length of the draft assembly is higher than either reference (Table 1), as is the total number of genes in the annotation (Table 2).  This suggests </w:t>
      </w:r>
      <w:ins w:id="178" w:author="Yige LUO" w:date="2023-05-06T15:55:00Z">
        <w:r w:rsidR="001A363C">
          <w:t xml:space="preserve">that </w:t>
        </w:r>
      </w:ins>
      <w:r>
        <w:t xml:space="preserve">some regions are represented more than once.  Some regions of potential duplication are also visible in the whole genome alignment (Fig </w:t>
      </w:r>
      <w:del w:id="179" w:author="Yige LUO" w:date="2023-05-06T16:04:00Z">
        <w:r w:rsidDel="006E4DC4">
          <w:delText>2</w:delText>
        </w:r>
      </w:del>
      <w:ins w:id="180" w:author="Yige LUO" w:date="2023-05-06T16:04:00Z">
        <w:r w:rsidR="006E4DC4">
          <w:t>3</w:t>
        </w:r>
      </w:ins>
      <w:r>
        <w:t>).  Identifying and removing duplicate scaffolds is a clear avenue of improvement for future iterations of this genomic reference.</w:t>
      </w:r>
    </w:p>
    <w:p w14:paraId="1A9BC851" w14:textId="4BBDD5DA" w:rsidR="00AD5B1C" w:rsidRDefault="00AD5B1C" w:rsidP="00AD5B1C">
      <w:pPr>
        <w:pStyle w:val="Bibliography"/>
        <w:spacing w:line="22" w:lineRule="atLeast"/>
        <w:rPr>
          <w:ins w:id="181" w:author="Yige LUO" w:date="2023-05-06T16:09:00Z"/>
        </w:rPr>
      </w:pPr>
      <w:ins w:id="182" w:author="Yige LUO" w:date="2023-05-06T16:09:00Z">
        <w:r>
          <w:lastRenderedPageBreak/>
          <w:t>Literature Cited</w:t>
        </w:r>
      </w:ins>
    </w:p>
    <w:p w14:paraId="4CC1E210" w14:textId="77777777" w:rsidR="00AD5B1C" w:rsidRPr="00AD5B1C" w:rsidRDefault="00AD5B1C" w:rsidP="00AD5B1C">
      <w:pPr>
        <w:rPr>
          <w:ins w:id="183" w:author="Yige LUO" w:date="2023-05-06T16:09:00Z"/>
        </w:rPr>
        <w:pPrChange w:id="184" w:author="Yige LUO" w:date="2023-05-06T16:09:00Z">
          <w:pPr>
            <w:pStyle w:val="Bibliography"/>
          </w:pPr>
        </w:pPrChange>
      </w:pPr>
    </w:p>
    <w:p w14:paraId="70FDDFB8" w14:textId="220E533B" w:rsidR="00AD5B1C" w:rsidRPr="00AD5B1C" w:rsidRDefault="00AD5B1C" w:rsidP="00AD5B1C">
      <w:pPr>
        <w:pStyle w:val="Bibliography"/>
        <w:spacing w:line="22" w:lineRule="atLeast"/>
        <w:pPrChange w:id="185" w:author="Yige LUO" w:date="2023-05-06T16:09:00Z">
          <w:pPr>
            <w:pStyle w:val="Bibliography"/>
          </w:pPr>
        </w:pPrChange>
      </w:pPr>
      <w:r>
        <w:fldChar w:fldCharType="begin"/>
      </w:r>
      <w:r>
        <w:instrText xml:space="preserve"> ADDIN ZOTERO_BIBL {"uncited":[],"omitted":[],"custom":[]} CSL_BIBLIOGRAPHY </w:instrText>
      </w:r>
      <w:r>
        <w:fldChar w:fldCharType="separate"/>
      </w:r>
      <w:r w:rsidRPr="00AD5B1C">
        <w:t xml:space="preserve">Barmina, O., &amp; Kopp, A. (2007). Sex-specific expression of a HOX gene associated with rapid morphological evolution. </w:t>
      </w:r>
      <w:r w:rsidRPr="00AD5B1C">
        <w:rPr>
          <w:i/>
          <w:iCs/>
        </w:rPr>
        <w:t>Developmental Biology</w:t>
      </w:r>
      <w:r w:rsidRPr="00AD5B1C">
        <w:t xml:space="preserve">, </w:t>
      </w:r>
      <w:r w:rsidRPr="00AD5B1C">
        <w:rPr>
          <w:i/>
          <w:iCs/>
        </w:rPr>
        <w:t>311</w:t>
      </w:r>
      <w:r w:rsidRPr="00AD5B1C">
        <w:t>(2), 277–286. https://doi.org/10.1016/j.ydbio.2007.07.030</w:t>
      </w:r>
    </w:p>
    <w:p w14:paraId="567C8C01" w14:textId="77777777" w:rsidR="00AD5B1C" w:rsidRPr="00AD5B1C" w:rsidRDefault="00AD5B1C" w:rsidP="00AD5B1C">
      <w:pPr>
        <w:pStyle w:val="Bibliography"/>
        <w:spacing w:line="22" w:lineRule="atLeast"/>
        <w:pPrChange w:id="186" w:author="Yige LUO" w:date="2023-05-06T16:09:00Z">
          <w:pPr>
            <w:pStyle w:val="Bibliography"/>
          </w:pPr>
        </w:pPrChange>
      </w:pPr>
      <w:r w:rsidRPr="00AD5B1C">
        <w:t xml:space="preserve">Benson, G. (1999). Tandem repeats finder: A program to analyze DNA sequences. </w:t>
      </w:r>
      <w:r w:rsidRPr="00AD5B1C">
        <w:rPr>
          <w:i/>
          <w:iCs/>
        </w:rPr>
        <w:t>Nucleic Acids Research</w:t>
      </w:r>
      <w:r w:rsidRPr="00AD5B1C">
        <w:t xml:space="preserve">, </w:t>
      </w:r>
      <w:r w:rsidRPr="00AD5B1C">
        <w:rPr>
          <w:i/>
          <w:iCs/>
        </w:rPr>
        <w:t>27</w:t>
      </w:r>
      <w:r w:rsidRPr="00AD5B1C">
        <w:t>(2), 573–580. https://doi.org/10.1093/nar/27.2.573</w:t>
      </w:r>
    </w:p>
    <w:p w14:paraId="0313ED71" w14:textId="77777777" w:rsidR="00AD5B1C" w:rsidRPr="00AD5B1C" w:rsidRDefault="00AD5B1C" w:rsidP="00AD5B1C">
      <w:pPr>
        <w:pStyle w:val="Bibliography"/>
        <w:spacing w:line="22" w:lineRule="atLeast"/>
        <w:pPrChange w:id="187" w:author="Yige LUO" w:date="2023-05-06T16:09:00Z">
          <w:pPr>
            <w:pStyle w:val="Bibliography"/>
          </w:pPr>
        </w:pPrChange>
      </w:pPr>
      <w:r w:rsidRPr="00AD5B1C">
        <w:t xml:space="preserve">Flynn, J. M., Hubley, R., Goubert, C., Rosen, J., Clark, A. G., Feschotte, C., &amp; Smit, A. F. (2020). RepeatModeler2 for automated genomic discovery of transposable element families. </w:t>
      </w:r>
      <w:r w:rsidRPr="00AD5B1C">
        <w:rPr>
          <w:i/>
          <w:iCs/>
        </w:rPr>
        <w:t>Proceedings of the National Academy of Sciences</w:t>
      </w:r>
      <w:r w:rsidRPr="00AD5B1C">
        <w:t xml:space="preserve">, </w:t>
      </w:r>
      <w:r w:rsidRPr="00AD5B1C">
        <w:rPr>
          <w:i/>
          <w:iCs/>
        </w:rPr>
        <w:t>117</w:t>
      </w:r>
      <w:r w:rsidRPr="00AD5B1C">
        <w:t>(17), 9451–9457. https://doi.org/10.1073/pnas.1921046117</w:t>
      </w:r>
    </w:p>
    <w:p w14:paraId="2E88AAD2" w14:textId="77777777" w:rsidR="00AD5B1C" w:rsidRPr="00AD5B1C" w:rsidRDefault="00AD5B1C" w:rsidP="00AD5B1C">
      <w:pPr>
        <w:pStyle w:val="Bibliography"/>
        <w:spacing w:line="22" w:lineRule="atLeast"/>
        <w:pPrChange w:id="188" w:author="Yige LUO" w:date="2023-05-06T16:09:00Z">
          <w:pPr>
            <w:pStyle w:val="Bibliography"/>
          </w:pPr>
        </w:pPrChange>
      </w:pPr>
      <w:r w:rsidRPr="00AD5B1C">
        <w:t xml:space="preserve">Kudo, A., Shigenobu, S., Kadota, K., Nozawa, M., Shibata, T. F., Ishikawa, Y., &amp; Matsuo, T. (2017). Comparative analysis of the brain transcriptome in a hyper-aggressive fruit fly, Drosophila prolongata. </w:t>
      </w:r>
      <w:r w:rsidRPr="00AD5B1C">
        <w:rPr>
          <w:i/>
          <w:iCs/>
        </w:rPr>
        <w:t>Insect Biochemistry and Molecular Biology</w:t>
      </w:r>
      <w:r w:rsidRPr="00AD5B1C">
        <w:t xml:space="preserve">, </w:t>
      </w:r>
      <w:r w:rsidRPr="00AD5B1C">
        <w:rPr>
          <w:i/>
          <w:iCs/>
        </w:rPr>
        <w:t>82</w:t>
      </w:r>
      <w:r w:rsidRPr="00AD5B1C">
        <w:t>, 11–20. https://doi.org/10.1016/j.ibmb.2017.01.006</w:t>
      </w:r>
    </w:p>
    <w:p w14:paraId="4C0DF88E" w14:textId="77777777" w:rsidR="00AD5B1C" w:rsidRPr="00AD5B1C" w:rsidRDefault="00AD5B1C" w:rsidP="00AD5B1C">
      <w:pPr>
        <w:pStyle w:val="Bibliography"/>
        <w:spacing w:line="22" w:lineRule="atLeast"/>
        <w:pPrChange w:id="189" w:author="Yige LUO" w:date="2023-05-06T16:09:00Z">
          <w:pPr>
            <w:pStyle w:val="Bibliography"/>
          </w:pPr>
        </w:pPrChange>
      </w:pPr>
      <w:r w:rsidRPr="00AD5B1C">
        <w:t xml:space="preserve">Luecke, D. M., &amp; Kopp, A. (2019). Sex-specific evolution of relative leg size in Drosophila prolongata results from changes in the intersegmental coordination of tissue growth. </w:t>
      </w:r>
      <w:r w:rsidRPr="00AD5B1C">
        <w:rPr>
          <w:i/>
          <w:iCs/>
        </w:rPr>
        <w:t>Evolution</w:t>
      </w:r>
      <w:r w:rsidRPr="00AD5B1C">
        <w:t xml:space="preserve">, </w:t>
      </w:r>
      <w:r w:rsidRPr="00AD5B1C">
        <w:rPr>
          <w:i/>
          <w:iCs/>
        </w:rPr>
        <w:t>73</w:t>
      </w:r>
      <w:r w:rsidRPr="00AD5B1C">
        <w:t>(11), 2281–2294. https://doi.org/10.1111/evo.13847</w:t>
      </w:r>
    </w:p>
    <w:p w14:paraId="4F054E41" w14:textId="77777777" w:rsidR="00AD5B1C" w:rsidRPr="00AD5B1C" w:rsidRDefault="00AD5B1C" w:rsidP="00AD5B1C">
      <w:pPr>
        <w:pStyle w:val="Bibliography"/>
        <w:spacing w:line="22" w:lineRule="atLeast"/>
        <w:pPrChange w:id="190" w:author="Yige LUO" w:date="2023-05-06T16:09:00Z">
          <w:pPr>
            <w:pStyle w:val="Bibliography"/>
          </w:pPr>
        </w:pPrChange>
      </w:pPr>
      <w:r w:rsidRPr="00AD5B1C">
        <w:t xml:space="preserve">Luecke, D., Rice, G., &amp; Kopp, A. (2022). Sex-specific evolution of a Drosophila sensory system via interacting cis- and trans-regulatory changes. </w:t>
      </w:r>
      <w:r w:rsidRPr="00AD5B1C">
        <w:rPr>
          <w:i/>
          <w:iCs/>
        </w:rPr>
        <w:t>Evolution &amp; Development</w:t>
      </w:r>
      <w:r w:rsidRPr="00AD5B1C">
        <w:t xml:space="preserve">, </w:t>
      </w:r>
      <w:r w:rsidRPr="00AD5B1C">
        <w:rPr>
          <w:i/>
          <w:iCs/>
        </w:rPr>
        <w:t>24</w:t>
      </w:r>
      <w:r w:rsidRPr="00AD5B1C">
        <w:t>(1–2), 37–60. https://doi.org/10.1111/ede.12398</w:t>
      </w:r>
    </w:p>
    <w:p w14:paraId="1997F852" w14:textId="77777777" w:rsidR="00AD5B1C" w:rsidRPr="00AD5B1C" w:rsidRDefault="00AD5B1C" w:rsidP="00AD5B1C">
      <w:pPr>
        <w:pStyle w:val="Bibliography"/>
        <w:spacing w:line="22" w:lineRule="atLeast"/>
        <w:pPrChange w:id="191" w:author="Yige LUO" w:date="2023-05-06T16:09:00Z">
          <w:pPr>
            <w:pStyle w:val="Bibliography"/>
          </w:pPr>
        </w:pPrChange>
      </w:pPr>
      <w:r w:rsidRPr="00AD5B1C">
        <w:t xml:space="preserve">Luo, Y., Zhang, Y., Farine, J.-P., Ferveur, J.-F., Ramírez, S., &amp; Kopp, A. (2019). Evolution of sexually dimorphic pheromone profiles coincides with increased number of male-specific chemosensory organs in Drosophila prolongata. </w:t>
      </w:r>
      <w:r w:rsidRPr="00AD5B1C">
        <w:rPr>
          <w:i/>
          <w:iCs/>
        </w:rPr>
        <w:t>Ecology and Evolution</w:t>
      </w:r>
      <w:r w:rsidRPr="00AD5B1C">
        <w:t xml:space="preserve">, </w:t>
      </w:r>
      <w:r w:rsidRPr="00AD5B1C">
        <w:rPr>
          <w:i/>
          <w:iCs/>
        </w:rPr>
        <w:t>9</w:t>
      </w:r>
      <w:r w:rsidRPr="00AD5B1C">
        <w:t>(23), 13608–13618. https://doi.org/10.1002/ece3.5819</w:t>
      </w:r>
    </w:p>
    <w:p w14:paraId="761E1A0F" w14:textId="77777777" w:rsidR="00AD5B1C" w:rsidRPr="00AD5B1C" w:rsidRDefault="00AD5B1C" w:rsidP="00AD5B1C">
      <w:pPr>
        <w:pStyle w:val="Bibliography"/>
        <w:spacing w:line="22" w:lineRule="atLeast"/>
        <w:pPrChange w:id="192" w:author="Yige LUO" w:date="2023-05-06T16:09:00Z">
          <w:pPr>
            <w:pStyle w:val="Bibliography"/>
          </w:pPr>
        </w:pPrChange>
      </w:pPr>
      <w:r w:rsidRPr="00AD5B1C">
        <w:t xml:space="preserve">Setoguchi, S., Takamori, H., Aotsuka, T., Sese, J., Ishikawa, Y., &amp; Matsuo, T. (2014). Sexual dimorphism and courtship behavior in Drosophila prolongata. </w:t>
      </w:r>
      <w:r w:rsidRPr="00AD5B1C">
        <w:rPr>
          <w:i/>
          <w:iCs/>
        </w:rPr>
        <w:t>Journal of Ethology</w:t>
      </w:r>
      <w:r w:rsidRPr="00AD5B1C">
        <w:t xml:space="preserve">, </w:t>
      </w:r>
      <w:r w:rsidRPr="00AD5B1C">
        <w:rPr>
          <w:i/>
          <w:iCs/>
        </w:rPr>
        <w:t>32</w:t>
      </w:r>
      <w:r w:rsidRPr="00AD5B1C">
        <w:t>(2), 91–102. https://doi.org/10.1007/s10164-014-0399-z</w:t>
      </w:r>
    </w:p>
    <w:p w14:paraId="7BDA9B18" w14:textId="50E8CF39" w:rsidR="00AD5B1C" w:rsidRPr="00AD5B1C" w:rsidRDefault="00AD5B1C" w:rsidP="00AD5B1C">
      <w:pPr>
        <w:pStyle w:val="Bibliography"/>
        <w:spacing w:line="22" w:lineRule="atLeast"/>
        <w:pPrChange w:id="193" w:author="Yige LUO" w:date="2023-05-06T16:09:00Z">
          <w:pPr>
            <w:pStyle w:val="Bibliography"/>
          </w:pPr>
        </w:pPrChange>
      </w:pPr>
      <w:r w:rsidRPr="00AD5B1C">
        <w:t xml:space="preserve">Singh, B. K., &amp; Gupta, J. P. (1977). Two new and two unrecorded species of the genus Drosophila Fallen (Diptera: Drosophilidae) from Shillong, Meghalaya, India. </w:t>
      </w:r>
      <w:r w:rsidRPr="00AD5B1C">
        <w:rPr>
          <w:i/>
          <w:iCs/>
        </w:rPr>
        <w:t>Proceedings of the Zoological Society (Calcutta)</w:t>
      </w:r>
      <w:r w:rsidRPr="00AD5B1C">
        <w:t xml:space="preserve">, </w:t>
      </w:r>
      <w:r w:rsidRPr="00AD5B1C">
        <w:rPr>
          <w:i/>
          <w:iCs/>
        </w:rPr>
        <w:t>30</w:t>
      </w:r>
      <w:r w:rsidRPr="00AD5B1C">
        <w:t xml:space="preserve">(1–2), </w:t>
      </w:r>
      <w:ins w:id="194" w:author="Yige LUO" w:date="2023-05-06T16:10:00Z">
        <w:r w:rsidR="0020566A">
          <w:t xml:space="preserve">pp. </w:t>
        </w:r>
      </w:ins>
      <w:r w:rsidRPr="00AD5B1C">
        <w:t>31–38.</w:t>
      </w:r>
    </w:p>
    <w:p w14:paraId="0C7CEC6C" w14:textId="77777777" w:rsidR="00AD5B1C" w:rsidRPr="00AD5B1C" w:rsidRDefault="00AD5B1C" w:rsidP="00AD5B1C">
      <w:pPr>
        <w:pStyle w:val="Bibliography"/>
        <w:spacing w:line="22" w:lineRule="atLeast"/>
        <w:pPrChange w:id="195" w:author="Yige LUO" w:date="2023-05-06T16:09:00Z">
          <w:pPr>
            <w:pStyle w:val="Bibliography"/>
          </w:pPr>
        </w:pPrChange>
      </w:pPr>
      <w:r w:rsidRPr="00AD5B1C">
        <w:t xml:space="preserve">Toda, M. J. (1991). Drosophilidae (Diptera) in Myanmar (Burma) VII. The Drosophila melanogaster species-group, excepting the D. montium species-subgroup. </w:t>
      </w:r>
      <w:r w:rsidRPr="00AD5B1C">
        <w:rPr>
          <w:i/>
          <w:iCs/>
        </w:rPr>
        <w:t>Oriental Insects</w:t>
      </w:r>
      <w:r w:rsidRPr="00AD5B1C">
        <w:t xml:space="preserve">, </w:t>
      </w:r>
      <w:r w:rsidRPr="00AD5B1C">
        <w:rPr>
          <w:i/>
          <w:iCs/>
        </w:rPr>
        <w:t>25</w:t>
      </w:r>
      <w:r w:rsidRPr="00AD5B1C">
        <w:t>(1), 69–94. https://doi.org/10.1080/00305316.1991.10432216</w:t>
      </w:r>
    </w:p>
    <w:p w14:paraId="4A45137A" w14:textId="157B5945" w:rsidR="00AE7CC6" w:rsidRDefault="00AD5B1C" w:rsidP="00AD5B1C">
      <w:pPr>
        <w:spacing w:line="22" w:lineRule="atLeast"/>
        <w:rPr>
          <w:ins w:id="196" w:author="Yige LUO" w:date="2023-05-06T15:58:00Z"/>
        </w:rPr>
        <w:sectPr w:rsidR="00AE7CC6">
          <w:pgSz w:w="12240" w:h="15840"/>
          <w:pgMar w:top="1134" w:right="1134" w:bottom="1134" w:left="1134" w:header="0" w:footer="0" w:gutter="0"/>
          <w:cols w:space="720"/>
          <w:formProt w:val="0"/>
        </w:sectPr>
        <w:pPrChange w:id="197" w:author="Yige LUO" w:date="2023-05-06T16:09:00Z">
          <w:pPr/>
        </w:pPrChange>
      </w:pPr>
      <w:r>
        <w:fldChar w:fldCharType="end"/>
      </w:r>
    </w:p>
    <w:p w14:paraId="08DF76AF" w14:textId="3FB2AABE" w:rsidR="00271980" w:rsidDel="00D57F95" w:rsidRDefault="00D57F95">
      <w:pPr>
        <w:rPr>
          <w:del w:id="198" w:author="Yige LUO" w:date="2023-05-06T15:17:00Z"/>
        </w:rPr>
      </w:pPr>
      <w:ins w:id="199" w:author="Yige LUO" w:date="2023-05-06T16:05:00Z">
        <w:r>
          <w:rPr>
            <w:noProof/>
          </w:rPr>
          <w:lastRenderedPageBreak/>
          <w:drawing>
            <wp:inline distT="0" distB="0" distL="0" distR="0" wp14:anchorId="39D6942A" wp14:editId="16C29F5C">
              <wp:extent cx="6334125" cy="5005070"/>
              <wp:effectExtent l="0" t="0" r="952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34125" cy="5005070"/>
                      </a:xfrm>
                      <a:prstGeom prst="rect">
                        <a:avLst/>
                      </a:prstGeom>
                      <a:noFill/>
                    </pic:spPr>
                  </pic:pic>
                </a:graphicData>
              </a:graphic>
            </wp:inline>
          </w:drawing>
        </w:r>
      </w:ins>
      <w:del w:id="200" w:author="Yige LUO" w:date="2023-05-06T15:57:00Z">
        <w:r w:rsidR="00AE7CC6" w:rsidDel="00AE7CC6">
          <w:rPr>
            <w:i/>
            <w:iCs/>
            <w:noProof/>
          </w:rPr>
          <mc:AlternateContent>
            <mc:Choice Requires="wps">
              <w:drawing>
                <wp:anchor distT="0" distB="0" distL="0" distR="0" simplePos="0" relativeHeight="4" behindDoc="0" locked="0" layoutInCell="0" allowOverlap="1" wp14:anchorId="41EC2A7F" wp14:editId="444D0162">
                  <wp:simplePos x="0" y="0"/>
                  <wp:positionH relativeFrom="column">
                    <wp:posOffset>1686560</wp:posOffset>
                  </wp:positionH>
                  <wp:positionV relativeFrom="paragraph">
                    <wp:posOffset>3458210</wp:posOffset>
                  </wp:positionV>
                  <wp:extent cx="4936490" cy="661670"/>
                  <wp:effectExtent l="0" t="0" r="16510" b="24130"/>
                  <wp:wrapTopAndBottom/>
                  <wp:docPr id="3" name="Text Frame 1"/>
                  <wp:cNvGraphicFramePr/>
                  <a:graphic xmlns:a="http://schemas.openxmlformats.org/drawingml/2006/main">
                    <a:graphicData uri="http://schemas.microsoft.com/office/word/2010/wordprocessingShape">
                      <wps:wsp>
                        <wps:cNvSpPr txBox="1"/>
                        <wps:spPr>
                          <a:xfrm>
                            <a:off x="0" y="0"/>
                            <a:ext cx="4936490" cy="661670"/>
                          </a:xfrm>
                          <a:prstGeom prst="rect">
                            <a:avLst/>
                          </a:prstGeom>
                          <a:noFill/>
                          <a:ln w="0">
                            <a:solidFill>
                              <a:srgbClr val="000000"/>
                            </a:solidFill>
                          </a:ln>
                        </wps:spPr>
                        <wps:txbx>
                          <w:txbxContent>
                            <w:p w14:paraId="4DEBF775" w14:textId="6EAE167E" w:rsidR="006A3E1E" w:rsidRDefault="00000000">
                              <w:pPr>
                                <w:overflowPunct w:val="0"/>
                              </w:pPr>
                              <w:moveFromRangeStart w:id="201" w:author="Yige LUO" w:date="2023-05-06T15:58:00Z" w:name="move134281096"/>
                              <w:moveFrom w:id="202" w:author="Yige LUO" w:date="2023-05-06T15:58:00Z">
                                <w:r w:rsidDel="00AE7CC6">
                                  <w:t xml:space="preserve">Figure 1: Dovetail assembly process generates high contiguity assembly.  Comparison between initial PacBio FALCON with Arrow polished assembly (“Input Assembly”) and final assembly generated by Dovetail HiC scaffolding method (“HiRise Assembly”), provided by Dovetail genomics.  Each curve shows fraction of total length of the assembly in scaffolds of given length or smaller.  Scaffolds less than 1kb are excluded. </w:t>
                                </w:r>
                              </w:moveFrom>
                              <w:moveFromRangeEnd w:id="201"/>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41EC2A7F" id="Text Frame 1" o:spid="_x0000_s1028" type="#_x0000_t202" style="position:absolute;margin-left:132.8pt;margin-top:272.3pt;width:388.7pt;height:52.1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" o:allowincell="f" filled="f" strokeweight="0">
                  <v:textbox inset="0,0,0,0">
                    <w:txbxContent>
                      <w:p w14:paraId="4DEBF775" w14:textId="6EAE167E" w:rsidR="006A3E1E" w:rsidRDefault="00000000">
                        <w:pPr>
                          <w:overflowPunct w:val="0"/>
                        </w:pPr>
                        <w:moveFromRangeStart w:id="203" w:author="Yige LUO" w:date="2023-05-06T15:58:00Z" w:name="move134281096"/>
                        <w:moveFrom w:id="204" w:author="Yige LUO" w:date="2023-05-06T15:58:00Z">
                          <w:r w:rsidDel="00AE7CC6">
                            <w:t xml:space="preserve">Figure 1: Dovetail assembly process generates high contiguity assembly.  Comparison between initial PacBio FALCON with Arrow polished assembly (“Input Assembly”) and final assembly generated by Dovetail HiC scaffolding method (“HiRise Assembly”), provided by Dovetail genomics.  Each curve shows fraction of total length of the assembly in scaffolds of given length or smaller.  Scaffolds less than 1kb are excluded. </w:t>
                          </w:r>
                        </w:moveFrom>
                        <w:moveFromRangeEnd w:id="203"/>
                      </w:p>
                    </w:txbxContent>
                  </v:textbox>
                  <w10:wrap type="topAndBottom"/>
                </v:shape>
              </w:pict>
            </mc:Fallback>
          </mc:AlternateContent>
        </w:r>
      </w:del>
      <w:del w:id="205" w:author="Yige LUO" w:date="2023-05-06T15:03:00Z">
        <w:r w:rsidR="00000000" w:rsidDel="00271980">
          <w:br w:type="page"/>
        </w:r>
      </w:del>
    </w:p>
    <w:p w14:paraId="411F4EA2" w14:textId="143CA3A1" w:rsidR="00D57F95" w:rsidRDefault="00D57F95">
      <w:pPr>
        <w:rPr>
          <w:ins w:id="206" w:author="Yige LUO" w:date="2023-05-06T16:04:00Z"/>
        </w:rPr>
      </w:pPr>
    </w:p>
    <w:p w14:paraId="1D7521C5" w14:textId="01084826" w:rsidR="00D57F95" w:rsidRPr="00FF2FA9" w:rsidRDefault="00D57F95" w:rsidP="00007818">
      <w:pPr>
        <w:rPr>
          <w:ins w:id="207" w:author="Yige LUO" w:date="2023-05-06T16:04:00Z"/>
          <w:rPrChange w:id="208" w:author="Yige LUO" w:date="2023-05-06T15:00:00Z">
            <w:rPr>
              <w:ins w:id="209" w:author="Yige LUO" w:date="2023-05-06T16:04:00Z"/>
              <w:i/>
              <w:iCs/>
            </w:rPr>
          </w:rPrChange>
        </w:rPr>
      </w:pPr>
      <w:ins w:id="210" w:author="Yige LUO" w:date="2023-05-06T16:06:00Z">
        <w:r>
          <w:t xml:space="preserve">Figure 1: Drosophila prolongata has a suite of recently evolved male-specific traits, </w:t>
        </w:r>
      </w:ins>
      <w:ins w:id="211" w:author="Yige LUO" w:date="2023-05-06T16:07:00Z">
        <w:r w:rsidR="00007818">
          <w:t xml:space="preserve">ideal for </w:t>
        </w:r>
      </w:ins>
      <w:ins w:id="212" w:author="Yige LUO" w:date="2023-05-06T16:10:00Z">
        <w:r w:rsidR="0020566A">
          <w:t>studying the</w:t>
        </w:r>
      </w:ins>
      <w:ins w:id="213" w:author="Yige LUO" w:date="2023-05-06T16:07:00Z">
        <w:r w:rsidR="00007818">
          <w:t xml:space="preserve"> evolution of sexual dimorphism</w:t>
        </w:r>
      </w:ins>
      <w:ins w:id="214" w:author="Yige LUO" w:date="2023-05-06T16:06:00Z">
        <w:r>
          <w:t xml:space="preserve">. </w:t>
        </w:r>
        <w:r>
          <w:t>Most noticeable is the size and pigmentation banding of front legs in males. Other</w:t>
        </w:r>
        <w:r>
          <w:t xml:space="preserve"> </w:t>
        </w:r>
        <w:r>
          <w:t xml:space="preserve">sexually dimorphic </w:t>
        </w:r>
      </w:ins>
      <w:ins w:id="215" w:author="Yige LUO" w:date="2023-05-06T16:10:00Z">
        <w:r w:rsidR="0020566A">
          <w:t>characteristics</w:t>
        </w:r>
      </w:ins>
      <w:ins w:id="216" w:author="Yige LUO" w:date="2023-05-06T16:06:00Z">
        <w:r>
          <w:t xml:space="preserve"> include wing spots, eye shape, pigmentation</w:t>
        </w:r>
      </w:ins>
      <w:ins w:id="217" w:author="Yige LUO" w:date="2023-05-06T16:10:00Z">
        <w:r w:rsidR="0020566A">
          <w:t>,</w:t>
        </w:r>
      </w:ins>
      <w:ins w:id="218" w:author="Yige LUO" w:date="2023-05-06T16:06:00Z">
        <w:r>
          <w:t xml:space="preserve"> and increased length</w:t>
        </w:r>
        <w:r>
          <w:t xml:space="preserve"> </w:t>
        </w:r>
        <w:r>
          <w:t>of second and third legs</w:t>
        </w:r>
      </w:ins>
      <w:ins w:id="219" w:author="Yige LUO" w:date="2023-05-06T16:07:00Z">
        <w:r w:rsidR="00007818">
          <w:t>.</w:t>
        </w:r>
      </w:ins>
    </w:p>
    <w:p w14:paraId="31809A53" w14:textId="29358E84" w:rsidR="006A3E1E" w:rsidDel="00BB1F6E" w:rsidRDefault="006A3E1E">
      <w:pPr>
        <w:rPr>
          <w:del w:id="220" w:author="Yige LUO" w:date="2023-05-06T15:17:00Z"/>
          <w:i/>
          <w:iCs/>
        </w:rPr>
      </w:pPr>
    </w:p>
    <w:p w14:paraId="71AC3452" w14:textId="77777777" w:rsidR="00D57F95" w:rsidRDefault="00000000">
      <w:pPr>
        <w:rPr>
          <w:ins w:id="221" w:author="Yige LUO" w:date="2023-05-06T16:04:00Z"/>
          <w:i/>
          <w:iCs/>
          <w:noProof/>
        </w:rPr>
      </w:pPr>
      <w:del w:id="222" w:author="Yige LUO" w:date="2023-05-06T15:58:00Z">
        <w:r w:rsidDel="00AE7CC6">
          <w:rPr>
            <w:i/>
            <w:iCs/>
            <w:noProof/>
          </w:rPr>
          <mc:AlternateContent>
            <mc:Choice Requires="wps">
              <w:drawing>
                <wp:anchor distT="0" distB="0" distL="0" distR="0" simplePos="0" relativeHeight="6" behindDoc="0" locked="0" layoutInCell="0" allowOverlap="1" wp14:anchorId="259EB3DB" wp14:editId="15F84FFB">
                  <wp:simplePos x="0" y="0"/>
                  <wp:positionH relativeFrom="column">
                    <wp:posOffset>205740</wp:posOffset>
                  </wp:positionH>
                  <wp:positionV relativeFrom="paragraph">
                    <wp:posOffset>7820025</wp:posOffset>
                  </wp:positionV>
                  <wp:extent cx="6094730" cy="581660"/>
                  <wp:effectExtent l="0" t="0" r="0" b="0"/>
                  <wp:wrapNone/>
                  <wp:docPr id="4" name="Text Frame 3"/>
                  <wp:cNvGraphicFramePr/>
                  <a:graphic xmlns:a="http://schemas.openxmlformats.org/drawingml/2006/main">
                    <a:graphicData uri="http://schemas.microsoft.com/office/word/2010/wordprocessingShape">
                      <wps:wsp>
                        <wps:cNvSpPr txBox="1"/>
                        <wps:spPr>
                          <a:xfrm>
                            <a:off x="0" y="0"/>
                            <a:ext cx="6094800" cy="581760"/>
                          </a:xfrm>
                          <a:prstGeom prst="rect">
                            <a:avLst/>
                          </a:prstGeom>
                          <a:noFill/>
                          <a:ln w="0">
                            <a:noFill/>
                          </a:ln>
                        </wps:spPr>
                        <wps:txbx>
                          <w:txbxContent>
                            <w:p w14:paraId="262135B1" w14:textId="35BA027F" w:rsidR="006A3E1E" w:rsidRDefault="00000000">
                              <w:pPr>
                                <w:overflowPunct w:val="0"/>
                              </w:pPr>
                              <w:moveFromRangeStart w:id="223" w:author="Yige LUO" w:date="2023-05-06T15:58:00Z" w:name="move134281140"/>
                              <w:moveFrom w:id="224" w:author="Yige LUO" w:date="2023-05-06T15:58:00Z">
                                <w:r w:rsidDel="00AE7CC6">
                                  <w:t xml:space="preserve">Figure 2: Whole genome alignment between </w:t>
                                </w:r>
                                <w:r w:rsidDel="00AE7CC6">
                                  <w:rPr>
                                    <w:i/>
                                    <w:iCs/>
                                  </w:rPr>
                                  <w:t>D. prolongata</w:t>
                                </w:r>
                                <w:r w:rsidDel="00AE7CC6">
                                  <w:t xml:space="preserve"> assembly and </w:t>
                                </w:r>
                                <w:r w:rsidDel="00AE7CC6">
                                  <w:rPr>
                                    <w:i/>
                                    <w:iCs/>
                                  </w:rPr>
                                  <w:t>D. rhopaloa</w:t>
                                </w:r>
                                <w:r w:rsidDel="00AE7CC6">
                                  <w:t xml:space="preserve"> reference.  Shown are regions of minimum 1000 bp identity, with forward matches in purple and reverse matches in blue.  </w:t>
                                </w:r>
                              </w:moveFrom>
                              <w:moveFromRangeEnd w:id="223"/>
                            </w:p>
                          </w:txbxContent>
                        </wps:txbx>
                        <wps:bodyPr wrap="square" lIns="0" tIns="0" rIns="0" bIns="0" anchor="t">
                          <a:noAutofit/>
                        </wps:bodyPr>
                      </wps:wsp>
                    </a:graphicData>
                  </a:graphic>
                </wp:anchor>
              </w:drawing>
            </mc:Choice>
            <mc:Fallback>
              <w:pict>
                <v:shape w14:anchorId="259EB3DB" id="Text Frame 3" o:spid="_x0000_s1029" type="#_x0000_t202" style="position:absolute;margin-left:16.2pt;margin-top:615.75pt;width:479.9pt;height:45.8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" o:allowincell="f" filled="f" stroked="f" strokeweight="0">
                  <v:textbox inset="0,0,0,0">
                    <w:txbxContent>
                      <w:p w14:paraId="262135B1" w14:textId="35BA027F" w:rsidR="006A3E1E" w:rsidRDefault="00000000">
                        <w:pPr>
                          <w:overflowPunct w:val="0"/>
                        </w:pPr>
                        <w:moveFromRangeStart w:id="225" w:author="Yige LUO" w:date="2023-05-06T15:58:00Z" w:name="move134281140"/>
                        <w:moveFrom w:id="226" w:author="Yige LUO" w:date="2023-05-06T15:58:00Z">
                          <w:r w:rsidDel="00AE7CC6">
                            <w:t xml:space="preserve">Figure 2: Whole genome alignment between </w:t>
                          </w:r>
                          <w:r w:rsidDel="00AE7CC6">
                            <w:rPr>
                              <w:i/>
                              <w:iCs/>
                            </w:rPr>
                            <w:t>D. prolongata</w:t>
                          </w:r>
                          <w:r w:rsidDel="00AE7CC6">
                            <w:t xml:space="preserve"> assembly and </w:t>
                          </w:r>
                          <w:r w:rsidDel="00AE7CC6">
                            <w:rPr>
                              <w:i/>
                              <w:iCs/>
                            </w:rPr>
                            <w:t>D. rhopaloa</w:t>
                          </w:r>
                          <w:r w:rsidDel="00AE7CC6">
                            <w:t xml:space="preserve"> reference.  Shown are regions of minimum 1000 bp identity, with forward matches in purple and reverse matches in blue.  </w:t>
                          </w:r>
                        </w:moveFrom>
                        <w:moveFromRangeEnd w:id="225"/>
                      </w:p>
                    </w:txbxContent>
                  </v:textbox>
                </v:shape>
              </w:pict>
            </mc:Fallback>
          </mc:AlternateContent>
        </w:r>
      </w:del>
      <w:del w:id="227" w:author="Yige LUO" w:date="2023-05-06T15:57:00Z">
        <w:r w:rsidDel="00AE7CC6">
          <w:rPr>
            <w:i/>
            <w:iCs/>
            <w:noProof/>
          </w:rPr>
          <w:drawing>
            <wp:anchor distT="0" distB="0" distL="0" distR="0" simplePos="0" relativeHeight="3" behindDoc="0" locked="0" layoutInCell="0" allowOverlap="1" wp14:anchorId="7EEE71BA" wp14:editId="25D51879">
              <wp:simplePos x="0" y="0"/>
              <wp:positionH relativeFrom="column">
                <wp:posOffset>173355</wp:posOffset>
              </wp:positionH>
              <wp:positionV relativeFrom="page">
                <wp:posOffset>8583295</wp:posOffset>
              </wp:positionV>
              <wp:extent cx="3886200" cy="3334385"/>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7"/>
                      <a:srcRect l="234" r="399"/>
                      <a:stretch>
                        <a:fillRect/>
                      </a:stretch>
                    </pic:blipFill>
                    <pic:spPr bwMode="auto">
                      <a:xfrm>
                        <a:off x="0" y="0"/>
                        <a:ext cx="3886200" cy="3334385"/>
                      </a:xfrm>
                      <a:prstGeom prst="rect">
                        <a:avLst/>
                      </a:prstGeom>
                    </pic:spPr>
                  </pic:pic>
                </a:graphicData>
              </a:graphic>
            </wp:anchor>
          </w:drawing>
        </w:r>
      </w:del>
    </w:p>
    <w:p w14:paraId="5BE85479" w14:textId="52C8853C" w:rsidR="00AE7CC6" w:rsidRDefault="00AE7CC6">
      <w:pPr>
        <w:rPr>
          <w:ins w:id="228" w:author="Yige LUO" w:date="2023-05-06T15:57:00Z"/>
          <w:i/>
          <w:iCs/>
        </w:rPr>
      </w:pPr>
      <w:ins w:id="229" w:author="Yige LUO" w:date="2023-05-06T15:57:00Z">
        <w:r>
          <w:rPr>
            <w:i/>
            <w:iCs/>
            <w:noProof/>
          </w:rPr>
          <w:lastRenderedPageBreak/>
          <w:drawing>
            <wp:inline distT="0" distB="0" distL="0" distR="0" wp14:anchorId="6AF71FA1" wp14:editId="21102553">
              <wp:extent cx="3883660" cy="33350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3660" cy="3335020"/>
                      </a:xfrm>
                      <a:prstGeom prst="rect">
                        <a:avLst/>
                      </a:prstGeom>
                      <a:noFill/>
                    </pic:spPr>
                  </pic:pic>
                </a:graphicData>
              </a:graphic>
            </wp:inline>
          </w:drawing>
        </w:r>
      </w:ins>
    </w:p>
    <w:p w14:paraId="2F88AA71" w14:textId="6644EDC9" w:rsidR="00AE7CC6" w:rsidRDefault="00AE7CC6" w:rsidP="00AE7CC6">
      <w:pPr>
        <w:overflowPunct w:val="0"/>
        <w:rPr>
          <w:ins w:id="230" w:author="Yige LUO" w:date="2023-05-06T15:58:00Z"/>
        </w:rPr>
      </w:pPr>
      <w:moveToRangeStart w:id="231" w:author="Yige LUO" w:date="2023-05-06T15:58:00Z" w:name="move134281096"/>
      <w:moveTo w:id="232" w:author="Yige LUO" w:date="2023-05-06T15:58:00Z">
        <w:r>
          <w:t xml:space="preserve">Figure </w:t>
        </w:r>
        <w:del w:id="233" w:author="Yige LUO" w:date="2023-05-06T16:03:00Z">
          <w:r w:rsidDel="006E4DC4">
            <w:delText>1</w:delText>
          </w:r>
        </w:del>
      </w:moveTo>
      <w:ins w:id="234" w:author="Yige LUO" w:date="2023-05-06T16:03:00Z">
        <w:r w:rsidR="006E4DC4">
          <w:t>2</w:t>
        </w:r>
      </w:ins>
      <w:moveTo w:id="235" w:author="Yige LUO" w:date="2023-05-06T15:58:00Z">
        <w:r>
          <w:t xml:space="preserve">: Dovetail assembly process generates high contiguity assembly.  Comparison between initial PacBio FALCON with Arrow polished assembly (“Input Assembly”) and final assembly generated by Dovetail HiC scaffolding method (“HiRise Assembly”), provided by Dovetail genomics.  Each curve shows </w:t>
        </w:r>
      </w:moveTo>
      <w:ins w:id="236" w:author="Yige LUO" w:date="2023-05-06T16:11:00Z">
        <w:r w:rsidR="0020566A">
          <w:t xml:space="preserve">the </w:t>
        </w:r>
      </w:ins>
      <w:moveTo w:id="237" w:author="Yige LUO" w:date="2023-05-06T15:58:00Z">
        <w:r>
          <w:t xml:space="preserve">fraction of total length of the assembly in scaffolds of </w:t>
        </w:r>
      </w:moveTo>
      <w:ins w:id="238" w:author="Yige LUO" w:date="2023-05-06T16:11:00Z">
        <w:r w:rsidR="0020566A">
          <w:t xml:space="preserve">a </w:t>
        </w:r>
      </w:ins>
      <w:moveTo w:id="239" w:author="Yige LUO" w:date="2023-05-06T15:58:00Z">
        <w:r>
          <w:t xml:space="preserve">given length or smaller.  Scaffolds less than 1kb are excluded. </w:t>
        </w:r>
      </w:moveTo>
    </w:p>
    <w:p w14:paraId="4C536C74" w14:textId="3D2C49A5" w:rsidR="00AE7CC6" w:rsidRDefault="00AE7CC6" w:rsidP="00AE7CC6">
      <w:pPr>
        <w:overflowPunct w:val="0"/>
        <w:rPr>
          <w:ins w:id="240" w:author="Yige LUO" w:date="2023-05-06T15:58:00Z"/>
        </w:rPr>
      </w:pPr>
      <w:ins w:id="241" w:author="Yige LUO" w:date="2023-05-06T15:58:00Z">
        <w:r>
          <w:br w:type="page"/>
        </w:r>
      </w:ins>
    </w:p>
    <w:p w14:paraId="67121748" w14:textId="32F3A870" w:rsidR="00AE7CC6" w:rsidDel="00AE7CC6" w:rsidRDefault="00AE7CC6" w:rsidP="00AE7CC6">
      <w:pPr>
        <w:overflowPunct w:val="0"/>
        <w:rPr>
          <w:del w:id="242" w:author="Yige LUO" w:date="2023-05-06T15:58:00Z"/>
          <w:moveTo w:id="243" w:author="Yige LUO" w:date="2023-05-06T15:58:00Z"/>
        </w:rPr>
      </w:pPr>
    </w:p>
    <w:moveToRangeEnd w:id="231"/>
    <w:p w14:paraId="2DAD2FB4" w14:textId="483A3008" w:rsidR="006A3E1E" w:rsidRDefault="00000000">
      <w:pPr>
        <w:rPr>
          <w:ins w:id="244" w:author="Yige LUO" w:date="2023-05-06T15:58:00Z"/>
          <w:i/>
          <w:iCs/>
        </w:rPr>
      </w:pPr>
      <w:r>
        <w:rPr>
          <w:i/>
          <w:iCs/>
          <w:noProof/>
        </w:rPr>
        <w:drawing>
          <wp:inline distT="0" distB="0" distL="0" distR="0" wp14:anchorId="0DE3611C" wp14:editId="6B266745">
            <wp:extent cx="5212080" cy="3513455"/>
            <wp:effectExtent l="19050" t="19050" r="26670" b="10795"/>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9" cstate="print">
                      <a:extLst>
                        <a:ext uri="{28A0092B-C50C-407E-A947-70E740481C1C}">
                          <a14:useLocalDpi xmlns:a14="http://schemas.microsoft.com/office/drawing/2010/main" val="0"/>
                        </a:ext>
                      </a:extLst>
                    </a:blip>
                    <a:srcRect l="-10" t="325" r="27" b="193"/>
                    <a:stretch>
                      <a:fillRect/>
                    </a:stretch>
                  </pic:blipFill>
                  <pic:spPr bwMode="auto">
                    <a:xfrm>
                      <a:off x="0" y="0"/>
                      <a:ext cx="5212080" cy="3513455"/>
                    </a:xfrm>
                    <a:prstGeom prst="rect">
                      <a:avLst/>
                    </a:prstGeom>
                    <a:ln w="9525">
                      <a:solidFill>
                        <a:srgbClr val="000000"/>
                      </a:solidFill>
                    </a:ln>
                  </pic:spPr>
                </pic:pic>
              </a:graphicData>
            </a:graphic>
          </wp:inline>
        </w:drawing>
      </w:r>
    </w:p>
    <w:p w14:paraId="653C2C6F" w14:textId="4F9E6A32" w:rsidR="00AE7CC6" w:rsidRDefault="00AE7CC6" w:rsidP="00AE7CC6">
      <w:pPr>
        <w:overflowPunct w:val="0"/>
        <w:rPr>
          <w:moveTo w:id="245" w:author="Yige LUO" w:date="2023-05-06T15:58:00Z"/>
        </w:rPr>
      </w:pPr>
      <w:moveToRangeStart w:id="246" w:author="Yige LUO" w:date="2023-05-06T15:58:00Z" w:name="move134281140"/>
      <w:moveTo w:id="247" w:author="Yige LUO" w:date="2023-05-06T15:58:00Z">
        <w:r>
          <w:t xml:space="preserve">Figure </w:t>
        </w:r>
        <w:del w:id="248" w:author="Yige LUO" w:date="2023-05-06T16:03:00Z">
          <w:r w:rsidDel="006E4DC4">
            <w:delText>2</w:delText>
          </w:r>
        </w:del>
      </w:moveTo>
      <w:ins w:id="249" w:author="Yige LUO" w:date="2023-05-06T16:03:00Z">
        <w:r w:rsidR="006E4DC4">
          <w:t>3</w:t>
        </w:r>
      </w:ins>
      <w:moveTo w:id="250" w:author="Yige LUO" w:date="2023-05-06T15:58:00Z">
        <w:r>
          <w:t xml:space="preserve">: Whole genome alignment between </w:t>
        </w:r>
        <w:r>
          <w:rPr>
            <w:i/>
            <w:iCs/>
          </w:rPr>
          <w:t>D. prolongata</w:t>
        </w:r>
        <w:r>
          <w:t xml:space="preserve"> assembly and </w:t>
        </w:r>
        <w:r>
          <w:rPr>
            <w:i/>
            <w:iCs/>
          </w:rPr>
          <w:t>D. rhopaloa</w:t>
        </w:r>
        <w:r>
          <w:t xml:space="preserve"> reference.  Shown are regions of minimum 1000 bp identity, with forward matches in purple and reverse matches in blue.  </w:t>
        </w:r>
      </w:moveTo>
    </w:p>
    <w:moveToRangeEnd w:id="246"/>
    <w:p w14:paraId="7B5182BC" w14:textId="77777777" w:rsidR="00AE7CC6" w:rsidRDefault="00AE7CC6">
      <w:pPr>
        <w:rPr>
          <w:i/>
          <w:iCs/>
        </w:rPr>
      </w:pPr>
    </w:p>
    <w:sectPr w:rsidR="00AE7CC6">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roman"/>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ige LUO">
    <w15:presenceInfo w15:providerId="Windows Live" w15:userId="33309f1ba46fd5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E1E"/>
    <w:rsid w:val="00007818"/>
    <w:rsid w:val="000C7FE3"/>
    <w:rsid w:val="001A363C"/>
    <w:rsid w:val="0020566A"/>
    <w:rsid w:val="00271980"/>
    <w:rsid w:val="003A1BC7"/>
    <w:rsid w:val="004516FA"/>
    <w:rsid w:val="006A3E1E"/>
    <w:rsid w:val="006D0BAA"/>
    <w:rsid w:val="006E4DC4"/>
    <w:rsid w:val="00785121"/>
    <w:rsid w:val="007946C6"/>
    <w:rsid w:val="00865123"/>
    <w:rsid w:val="00941641"/>
    <w:rsid w:val="009669ED"/>
    <w:rsid w:val="009C7225"/>
    <w:rsid w:val="00A25A0C"/>
    <w:rsid w:val="00A55C71"/>
    <w:rsid w:val="00AC1866"/>
    <w:rsid w:val="00AD5B1C"/>
    <w:rsid w:val="00AE7CC6"/>
    <w:rsid w:val="00B51C69"/>
    <w:rsid w:val="00BA07CC"/>
    <w:rsid w:val="00BB1F6E"/>
    <w:rsid w:val="00D57F95"/>
    <w:rsid w:val="00DF0A0B"/>
    <w:rsid w:val="00E374AF"/>
    <w:rsid w:val="00E63E40"/>
    <w:rsid w:val="00F31DAF"/>
    <w:rsid w:val="00FF2F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71650"/>
  <w15:docId w15:val="{B5D1D929-878F-4357-9FA4-1BC8C1AD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Revision">
    <w:name w:val="Revision"/>
    <w:hidden/>
    <w:uiPriority w:val="99"/>
    <w:semiHidden/>
    <w:rsid w:val="00AC1866"/>
    <w:pPr>
      <w:suppressAutoHyphens w:val="0"/>
    </w:pPr>
    <w:rPr>
      <w:rFonts w:cs="Mangal"/>
      <w:szCs w:val="21"/>
    </w:rPr>
  </w:style>
  <w:style w:type="character" w:styleId="UnresolvedMention">
    <w:name w:val="Unresolved Mention"/>
    <w:basedOn w:val="DefaultParagraphFont"/>
    <w:uiPriority w:val="99"/>
    <w:semiHidden/>
    <w:unhideWhenUsed/>
    <w:rsid w:val="00865123"/>
    <w:rPr>
      <w:color w:val="605E5C"/>
      <w:shd w:val="clear" w:color="auto" w:fill="E1DFDD"/>
    </w:rPr>
  </w:style>
  <w:style w:type="paragraph" w:styleId="NormalWeb">
    <w:name w:val="Normal (Web)"/>
    <w:basedOn w:val="Normal"/>
    <w:uiPriority w:val="99"/>
    <w:semiHidden/>
    <w:unhideWhenUsed/>
    <w:rsid w:val="00271980"/>
    <w:pPr>
      <w:suppressAutoHyphens w:val="0"/>
      <w:spacing w:before="100" w:beforeAutospacing="1" w:after="100" w:afterAutospacing="1"/>
    </w:pPr>
    <w:rPr>
      <w:rFonts w:ascii="Times New Roman" w:eastAsia="Times New Roman" w:hAnsi="Times New Roman" w:cs="Times New Roman"/>
      <w:kern w:val="0"/>
      <w:lang w:bidi="ar-SA"/>
    </w:rPr>
  </w:style>
  <w:style w:type="paragraph" w:styleId="Bibliography">
    <w:name w:val="Bibliography"/>
    <w:basedOn w:val="Normal"/>
    <w:next w:val="Normal"/>
    <w:uiPriority w:val="37"/>
    <w:unhideWhenUsed/>
    <w:rsid w:val="00AD5B1C"/>
    <w:pPr>
      <w:spacing w:line="480" w:lineRule="auto"/>
      <w:ind w:left="720" w:hanging="72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585969">
      <w:bodyDiv w:val="1"/>
      <w:marLeft w:val="0"/>
      <w:marRight w:val="0"/>
      <w:marTop w:val="0"/>
      <w:marBottom w:val="0"/>
      <w:divBdr>
        <w:top w:val="none" w:sz="0" w:space="0" w:color="auto"/>
        <w:left w:val="none" w:sz="0" w:space="0" w:color="auto"/>
        <w:bottom w:val="none" w:sz="0" w:space="0" w:color="auto"/>
        <w:right w:val="none" w:sz="0" w:space="0" w:color="auto"/>
      </w:divBdr>
    </w:div>
    <w:div w:id="1793862698">
      <w:bodyDiv w:val="1"/>
      <w:marLeft w:val="0"/>
      <w:marRight w:val="0"/>
      <w:marTop w:val="0"/>
      <w:marBottom w:val="0"/>
      <w:divBdr>
        <w:top w:val="none" w:sz="0" w:space="0" w:color="auto"/>
        <w:left w:val="none" w:sz="0" w:space="0" w:color="auto"/>
        <w:bottom w:val="none" w:sz="0" w:space="0" w:color="auto"/>
        <w:right w:val="none" w:sz="0" w:space="0" w:color="auto"/>
      </w:divBdr>
      <w:divsChild>
        <w:div w:id="10725025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people" Target="people.xml"/><Relationship Id="rId5" Type="http://schemas.openxmlformats.org/officeDocument/2006/relationships/hyperlink" Target="https://github.com/dluecke/annotation_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FB442-6CA9-4C88-86C3-F27C371EA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8</Pages>
  <Words>7059</Words>
  <Characters>29791</Characters>
  <Application>Microsoft Office Word</Application>
  <DocSecurity>0</DocSecurity>
  <Lines>14895</Lines>
  <Paragraphs>7369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Yige LUO</dc:creator>
  <dc:description/>
  <cp:lastModifiedBy>Yige LUO</cp:lastModifiedBy>
  <cp:revision>28</cp:revision>
  <dcterms:created xsi:type="dcterms:W3CDTF">2023-05-06T18:27:00Z</dcterms:created>
  <dcterms:modified xsi:type="dcterms:W3CDTF">2023-05-06T23:14:00Z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4f29ca49298d55a4786e80ad92d5c778a62bae7098efa8553289c7d6adeade44</vt:lpwstr>
  </property>
  <property fmtid="{D5CDD505-2E9C-101B-9397-08002B2CF9AE}" pid="3" name="ZOTERO_PREF_1">
    <vt:lpwstr>&lt;data data-version="3" zotero-version="6.0.26"&gt;&lt;session id="L2fZ7P9h"/&gt;&lt;style id="http://www.zotero.org/styles/apa" locale="en-US" hasBibliography="1" bibliographyStyleHasBeenSet="1"/&gt;&lt;prefs&gt;&lt;pref name="fieldType" value="Field"/&gt;&lt;/prefs&gt;&lt;/data&gt;</vt:lpwstr>
  </property>
</Properties>
</file>